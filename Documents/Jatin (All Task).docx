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EECE1" w:themeColor="background2"/>
  <w:body>
    <w:p w14:paraId="6427837E" w14:textId="1057F957" w:rsidR="00104A37" w:rsidRDefault="0047683C" w:rsidP="0047683C">
      <w:pPr>
        <w:pStyle w:val="BodyText"/>
      </w:pPr>
      <w:r>
        <w:t xml:space="preserve">                                                 NAME JATIN KUMAR</w:t>
      </w:r>
    </w:p>
    <w:p w14:paraId="1A0525DF" w14:textId="5426049E" w:rsidR="0047683C" w:rsidRDefault="0047683C" w:rsidP="0047683C">
      <w:pPr>
        <w:pStyle w:val="BodyText"/>
      </w:pPr>
      <w:r>
        <w:t xml:space="preserve">                                                    ID 3157521</w:t>
      </w:r>
    </w:p>
    <w:p w14:paraId="518BFADD" w14:textId="59243AB2" w:rsidR="0047683C" w:rsidRDefault="0047683C" w:rsidP="0047683C">
      <w:pPr>
        <w:pStyle w:val="BodyText"/>
      </w:pPr>
      <w:r>
        <w:t xml:space="preserve">                                                   TITLE- CARGO SERVICE</w:t>
      </w:r>
    </w:p>
    <w:p w14:paraId="5AEC67D1" w14:textId="77777777" w:rsidR="00104A37" w:rsidRPr="00104A37" w:rsidRDefault="00104A37" w:rsidP="00104A37"/>
    <w:p w14:paraId="3A579E1C" w14:textId="77777777" w:rsidR="009144DD" w:rsidRDefault="00303A3D" w:rsidP="00303A3D">
      <w:pPr>
        <w:pStyle w:val="Heading1"/>
      </w:pPr>
      <w:r w:rsidRPr="00303A3D">
        <w:t>Section 1- Project planning and desig</w:t>
      </w:r>
      <w:r w:rsidR="00E7250F">
        <w:t>n</w:t>
      </w:r>
    </w:p>
    <w:p w14:paraId="4E596233" w14:textId="77777777" w:rsidR="00303A3D" w:rsidRDefault="00303A3D" w:rsidP="00303A3D">
      <w:pPr>
        <w:pStyle w:val="Heading2"/>
      </w:pPr>
      <w:r w:rsidRPr="00303A3D">
        <w:t>Task 1 - Identify the problem</w:t>
      </w:r>
    </w:p>
    <w:p w14:paraId="56192A0C" w14:textId="77777777" w:rsidR="00303A3D" w:rsidRDefault="00303A3D" w:rsidP="00303A3D"/>
    <w:p w14:paraId="1E6F014D" w14:textId="77777777" w:rsidR="00303A3D" w:rsidRDefault="00303A3D" w:rsidP="00303A3D">
      <w:r>
        <w:t xml:space="preserve">Client Name: Robin </w:t>
      </w:r>
    </w:p>
    <w:p w14:paraId="2391B2E1" w14:textId="77777777" w:rsidR="00303A3D" w:rsidRDefault="00303A3D" w:rsidP="00303A3D">
      <w:r>
        <w:t xml:space="preserve">Business: Cargo Service </w:t>
      </w:r>
    </w:p>
    <w:p w14:paraId="2788154A" w14:textId="77777777" w:rsidR="00303A3D" w:rsidRDefault="00303A3D" w:rsidP="00303A3D">
      <w:r>
        <w:t xml:space="preserve">Work to Me: Develop </w:t>
      </w:r>
      <w:r w:rsidR="00387BEE">
        <w:t xml:space="preserve">Software to manage data for his business </w:t>
      </w:r>
      <w:del w:id="0" w:author="Dipti Kartikeya" w:date="2021-12-06T14:33:00Z">
        <w:r w:rsidDel="00B71848">
          <w:delText xml:space="preserve"> </w:delText>
        </w:r>
      </w:del>
    </w:p>
    <w:p w14:paraId="2AA59086" w14:textId="77777777" w:rsidR="00303A3D" w:rsidRDefault="00303A3D" w:rsidP="00303A3D">
      <w:r>
        <w:t>Purpose: Record Keeping</w:t>
      </w:r>
    </w:p>
    <w:p w14:paraId="2CA639F3" w14:textId="77777777" w:rsidR="00E7756B" w:rsidRDefault="00E7756B" w:rsidP="00303A3D">
      <w:r>
        <w:t xml:space="preserve">First Talk on Call: </w:t>
      </w:r>
    </w:p>
    <w:p w14:paraId="0009EDE2" w14:textId="77777777" w:rsidR="008112EB" w:rsidRDefault="008112EB" w:rsidP="00303A3D">
      <w:r>
        <w:t xml:space="preserve">Date: 25 October 2021 </w:t>
      </w:r>
    </w:p>
    <w:p w14:paraId="17F798F9" w14:textId="77777777" w:rsidR="008112EB" w:rsidRDefault="00CE2F18" w:rsidP="00303A3D">
      <w:r>
        <w:t>Time:</w:t>
      </w:r>
      <w:r w:rsidR="008112EB">
        <w:t xml:space="preserve"> 10:25 am </w:t>
      </w:r>
    </w:p>
    <w:p w14:paraId="10B43FD5" w14:textId="7DAB6286" w:rsidR="00B71848" w:rsidRDefault="008112EB" w:rsidP="00303A3D">
      <w:r>
        <w:t xml:space="preserve">After </w:t>
      </w:r>
      <w:r w:rsidR="00387BEE">
        <w:t>we</w:t>
      </w:r>
      <w:r w:rsidR="00B71848">
        <w:t xml:space="preserve"> greeted each other</w:t>
      </w:r>
      <w:r w:rsidR="00387BEE">
        <w:t>,</w:t>
      </w:r>
    </w:p>
    <w:p w14:paraId="32EFB327" w14:textId="17AB9689" w:rsidR="00744411" w:rsidRDefault="00744411" w:rsidP="00303A3D">
      <w:pPr>
        <w:rPr>
          <w:b/>
        </w:rPr>
      </w:pPr>
      <w:r>
        <w:t>I</w:t>
      </w:r>
      <w:r w:rsidR="002254D8">
        <w:t xml:space="preserve"> introduced  myself and </w:t>
      </w:r>
      <w:r>
        <w:t xml:space="preserve"> politely asked </w:t>
      </w:r>
      <w:r w:rsidR="002254D8" w:rsidRPr="002254D8">
        <w:rPr>
          <w:b/>
          <w:bCs/>
        </w:rPr>
        <w:t xml:space="preserve">Robin, </w:t>
      </w:r>
      <w:r w:rsidR="002254D8">
        <w:rPr>
          <w:b/>
          <w:bCs/>
        </w:rPr>
        <w:t xml:space="preserve"> </w:t>
      </w:r>
      <w:r w:rsidR="002254D8">
        <w:t xml:space="preserve"> about his business history, establishment and current day scenario about the business and I came to know from him that a decade ago he started his business and at starting his business was not to big he alone handle his business and keep al the record papers but with the time his business grown up he started facing from problems of </w:t>
      </w:r>
      <w:r w:rsidR="002254D8" w:rsidRPr="008112EB">
        <w:rPr>
          <w:b/>
        </w:rPr>
        <w:t>data mismatching, remembering the big records on paper</w:t>
      </w:r>
    </w:p>
    <w:p w14:paraId="2CBACCBA" w14:textId="3360778F" w:rsidR="002254D8" w:rsidRDefault="002254D8" w:rsidP="00303A3D">
      <w:r>
        <w:t xml:space="preserve">I approached his decision is very good and </w:t>
      </w:r>
      <w:r w:rsidRPr="008112EB">
        <w:t>appreciated</w:t>
      </w:r>
      <w:r>
        <w:t xml:space="preserve"> him and then told him the benefits of being digital that how he will save his time from this and never forgot any record in future. </w:t>
      </w:r>
    </w:p>
    <w:p w14:paraId="16D77095" w14:textId="661E929B" w:rsidR="002254D8" w:rsidRDefault="002254D8" w:rsidP="00303A3D">
      <w:r>
        <w:t xml:space="preserve">He told me details that which kind of software he is looking for </w:t>
      </w:r>
      <w:r w:rsidR="00EE71AE">
        <w:t xml:space="preserve">his business that should be easy to use and maintain in future. </w:t>
      </w:r>
    </w:p>
    <w:p w14:paraId="3DEB26C4" w14:textId="3868986C" w:rsidR="00EE71AE" w:rsidRDefault="00EE71AE" w:rsidP="00303A3D">
      <w:r>
        <w:t xml:space="preserve">My solution: I told him that we will develop different tables for record keeping as earlier do to keep the record </w:t>
      </w:r>
      <w:r w:rsidR="00BB7B4F">
        <w:t>of Drivers</w:t>
      </w:r>
      <w:r>
        <w:t xml:space="preserve">, Parcels and Customers </w:t>
      </w:r>
    </w:p>
    <w:p w14:paraId="36224B7A" w14:textId="06A5635C" w:rsidR="00EE71AE" w:rsidRPr="002254D8" w:rsidRDefault="00BB7B4F" w:rsidP="00303A3D">
      <w:r>
        <w:t>Conclusion:</w:t>
      </w:r>
      <w:r w:rsidR="00EE71AE">
        <w:t xml:space="preserve"> at end we discuss to with us that we should meet once to clarify the details and requirements of the software </w:t>
      </w:r>
    </w:p>
    <w:p w14:paraId="76B865DC" w14:textId="77777777" w:rsidR="00E341BC" w:rsidRDefault="00E341BC" w:rsidP="00303A3D"/>
    <w:p w14:paraId="1B28AED2" w14:textId="77777777" w:rsidR="00E341BC" w:rsidRDefault="00E341BC" w:rsidP="00303A3D"/>
    <w:p w14:paraId="02C7788C" w14:textId="77777777" w:rsidR="00E341BC" w:rsidRDefault="00E341BC" w:rsidP="00303A3D"/>
    <w:p w14:paraId="39684690" w14:textId="77777777" w:rsidR="00E341BC" w:rsidRDefault="00E341BC" w:rsidP="00303A3D"/>
    <w:p w14:paraId="7067C287" w14:textId="77777777" w:rsidR="00E341BC" w:rsidRDefault="00E341BC" w:rsidP="00303A3D"/>
    <w:p w14:paraId="579E9912" w14:textId="77777777" w:rsidR="00E341BC" w:rsidRDefault="00E341BC" w:rsidP="00303A3D"/>
    <w:p w14:paraId="7A633442" w14:textId="77777777" w:rsidR="00E341BC" w:rsidRDefault="00E341BC" w:rsidP="00E341BC">
      <w:pPr>
        <w:pStyle w:val="Heading2"/>
      </w:pPr>
      <w:r w:rsidRPr="000D4841">
        <w:lastRenderedPageBreak/>
        <w:t>Task 2 - Define and document requirements</w:t>
      </w:r>
    </w:p>
    <w:p w14:paraId="4AD8B752" w14:textId="77777777" w:rsidR="008112EB" w:rsidRDefault="004D194C" w:rsidP="004D194C">
      <w:pPr>
        <w:pStyle w:val="Heading3"/>
      </w:pPr>
      <w:r w:rsidRPr="004D194C">
        <w:t>Scope of Work</w:t>
      </w:r>
    </w:p>
    <w:p w14:paraId="76FD9BA1" w14:textId="77777777" w:rsidR="004D194C" w:rsidRDefault="004D194C" w:rsidP="004D194C">
      <w:pPr>
        <w:pStyle w:val="Heading4"/>
      </w:pPr>
      <w:r>
        <w:t>The Features</w:t>
      </w:r>
    </w:p>
    <w:p w14:paraId="7A485D54" w14:textId="77777777" w:rsidR="004D194C" w:rsidRDefault="004D194C" w:rsidP="004D194C"/>
    <w:p w14:paraId="45316ACF" w14:textId="77777777" w:rsidR="007D32F5" w:rsidRDefault="007D32F5" w:rsidP="004D194C">
      <w:r>
        <w:t>The website will have following features as per requirement of the client:-</w:t>
      </w:r>
    </w:p>
    <w:p w14:paraId="13DB5474" w14:textId="77777777" w:rsidR="007D32F5" w:rsidRDefault="007D32F5" w:rsidP="007D32F5">
      <w:pPr>
        <w:pStyle w:val="ListParagraph"/>
        <w:numPr>
          <w:ilvl w:val="0"/>
          <w:numId w:val="1"/>
        </w:numPr>
      </w:pPr>
      <w:r>
        <w:t xml:space="preserve">Mobile compatibly : Robin can use this website easily on Mobile also </w:t>
      </w:r>
    </w:p>
    <w:p w14:paraId="6043A408" w14:textId="77777777" w:rsidR="002201F3" w:rsidRDefault="0090105E" w:rsidP="007D32F5">
      <w:pPr>
        <w:pStyle w:val="ListParagraph"/>
        <w:numPr>
          <w:ilvl w:val="0"/>
          <w:numId w:val="1"/>
        </w:numPr>
      </w:pPr>
      <w:r>
        <w:t xml:space="preserve">Accessibility: </w:t>
      </w:r>
      <w:r w:rsidR="002201F3">
        <w:t xml:space="preserve">Website Accessible to all user who can Login or either Register </w:t>
      </w:r>
    </w:p>
    <w:p w14:paraId="1DF8A219" w14:textId="77777777" w:rsidR="002201F3" w:rsidRDefault="002201F3" w:rsidP="007D32F5">
      <w:pPr>
        <w:pStyle w:val="ListParagraph"/>
        <w:numPr>
          <w:ilvl w:val="0"/>
          <w:numId w:val="1"/>
        </w:numPr>
      </w:pPr>
      <w:r>
        <w:t xml:space="preserve">Well planned Architecture  of the website  </w:t>
      </w:r>
    </w:p>
    <w:p w14:paraId="666F4EBB" w14:textId="77777777" w:rsidR="004C2169" w:rsidRDefault="004C2169" w:rsidP="007D32F5">
      <w:pPr>
        <w:pStyle w:val="ListParagraph"/>
        <w:numPr>
          <w:ilvl w:val="0"/>
          <w:numId w:val="1"/>
        </w:numPr>
      </w:pPr>
      <w:r>
        <w:t xml:space="preserve">Fast Loading of the Website </w:t>
      </w:r>
    </w:p>
    <w:p w14:paraId="572C37DF" w14:textId="77777777" w:rsidR="004C2169" w:rsidRDefault="004C2169" w:rsidP="007D32F5">
      <w:pPr>
        <w:pStyle w:val="ListParagraph"/>
        <w:numPr>
          <w:ilvl w:val="0"/>
          <w:numId w:val="1"/>
        </w:numPr>
      </w:pPr>
      <w:r>
        <w:t xml:space="preserve">Effective Navigation </w:t>
      </w:r>
    </w:p>
    <w:p w14:paraId="56683AFB" w14:textId="77777777" w:rsidR="00B71848" w:rsidRDefault="004C2169" w:rsidP="007D32F5">
      <w:pPr>
        <w:pStyle w:val="ListParagraph"/>
        <w:numPr>
          <w:ilvl w:val="0"/>
          <w:numId w:val="1"/>
        </w:numPr>
      </w:pPr>
      <w:r>
        <w:t xml:space="preserve">Good Error Handling </w:t>
      </w:r>
    </w:p>
    <w:p w14:paraId="77AB8845" w14:textId="77777777" w:rsidR="007D32F5" w:rsidRDefault="00B71848" w:rsidP="007D32F5">
      <w:pPr>
        <w:pStyle w:val="ListParagraph"/>
        <w:numPr>
          <w:ilvl w:val="0"/>
          <w:numId w:val="1"/>
        </w:numPr>
      </w:pPr>
      <w:r>
        <w:t>Secure admin pages</w:t>
      </w:r>
    </w:p>
    <w:p w14:paraId="0A97BE26" w14:textId="77777777" w:rsidR="004C2169" w:rsidRDefault="00565551" w:rsidP="00565551">
      <w:pPr>
        <w:pStyle w:val="Heading4"/>
      </w:pPr>
      <w:r>
        <w:t>Functional or non-functional requirements that are in and out of the scope</w:t>
      </w:r>
    </w:p>
    <w:p w14:paraId="7A666DAD" w14:textId="77777777" w:rsidR="00565551" w:rsidRDefault="00565551" w:rsidP="00565551"/>
    <w:p w14:paraId="468A76B1" w14:textId="77777777" w:rsidR="00B612D5" w:rsidRDefault="00B612D5" w:rsidP="00565551">
      <w:r>
        <w:t xml:space="preserve">Functional Requirements </w:t>
      </w:r>
    </w:p>
    <w:p w14:paraId="48F82D0E" w14:textId="77777777" w:rsidR="00B612D5" w:rsidRPr="00ED38C3" w:rsidRDefault="00B612D5" w:rsidP="00B612D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sidR="008C4C18">
        <w:rPr>
          <w:rFonts w:ascii="Calibri" w:hAnsi="Calibri" w:cs="Calibri"/>
          <w:i/>
          <w:iCs/>
          <w:color w:val="000000"/>
          <w:sz w:val="20"/>
          <w:szCs w:val="20"/>
        </w:rPr>
        <w:t>customer module</w:t>
      </w:r>
      <w:r w:rsidRPr="00ED38C3">
        <w:rPr>
          <w:rFonts w:ascii="Calibri" w:hAnsi="Calibri" w:cs="Calibri"/>
          <w:i/>
          <w:iCs/>
          <w:color w:val="000000"/>
          <w:sz w:val="20"/>
          <w:szCs w:val="20"/>
        </w:rPr>
        <w:t xml:space="preserve"> save update and delete and list of </w:t>
      </w:r>
      <w:r>
        <w:rPr>
          <w:rFonts w:ascii="Calibri" w:hAnsi="Calibri" w:cs="Calibri"/>
          <w:i/>
          <w:iCs/>
          <w:color w:val="000000"/>
          <w:sz w:val="20"/>
          <w:szCs w:val="20"/>
        </w:rPr>
        <w:t>customers</w:t>
      </w:r>
      <w:r w:rsidRPr="00ED38C3">
        <w:rPr>
          <w:rFonts w:ascii="Calibri" w:hAnsi="Calibri" w:cs="Calibri"/>
          <w:i/>
          <w:iCs/>
          <w:color w:val="000000"/>
          <w:sz w:val="20"/>
          <w:szCs w:val="20"/>
        </w:rPr>
        <w:t xml:space="preserve"> to view.</w:t>
      </w:r>
    </w:p>
    <w:p w14:paraId="73E55A3C" w14:textId="77777777" w:rsidR="00B612D5" w:rsidRPr="00ED38C3" w:rsidRDefault="00B612D5" w:rsidP="00B612D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Then he wants </w:t>
      </w:r>
      <w:r>
        <w:rPr>
          <w:rFonts w:ascii="Calibri" w:hAnsi="Calibri" w:cs="Calibri"/>
          <w:i/>
          <w:iCs/>
          <w:color w:val="000000"/>
          <w:sz w:val="20"/>
          <w:szCs w:val="20"/>
        </w:rPr>
        <w:t>driver</w:t>
      </w:r>
      <w:r w:rsidRPr="00ED38C3">
        <w:rPr>
          <w:rFonts w:ascii="Calibri" w:hAnsi="Calibri" w:cs="Calibri"/>
          <w:i/>
          <w:iCs/>
          <w:color w:val="000000"/>
          <w:sz w:val="20"/>
          <w:szCs w:val="20"/>
        </w:rPr>
        <w:t xml:space="preserve"> module in the software.</w:t>
      </w:r>
    </w:p>
    <w:p w14:paraId="40C39C12" w14:textId="77777777" w:rsidR="00B612D5" w:rsidRPr="00ED38C3" w:rsidRDefault="00B612D5" w:rsidP="00B612D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Pr>
          <w:rFonts w:ascii="Calibri" w:hAnsi="Calibri" w:cs="Calibri"/>
          <w:i/>
          <w:iCs/>
          <w:color w:val="000000"/>
          <w:sz w:val="20"/>
          <w:szCs w:val="20"/>
        </w:rPr>
        <w:t>vehicle type module</w:t>
      </w:r>
      <w:r w:rsidRPr="00ED38C3">
        <w:rPr>
          <w:rFonts w:ascii="Calibri" w:hAnsi="Calibri" w:cs="Calibri"/>
          <w:i/>
          <w:iCs/>
          <w:color w:val="000000"/>
          <w:sz w:val="20"/>
          <w:szCs w:val="20"/>
        </w:rPr>
        <w:t xml:space="preserve"> in the software.</w:t>
      </w:r>
    </w:p>
    <w:p w14:paraId="2B472426" w14:textId="77777777" w:rsidR="00B612D5" w:rsidRPr="00ED38C3" w:rsidRDefault="00B612D5" w:rsidP="00B612D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the record of </w:t>
      </w:r>
      <w:r>
        <w:rPr>
          <w:rFonts w:ascii="Calibri" w:hAnsi="Calibri" w:cs="Calibri"/>
          <w:i/>
          <w:iCs/>
          <w:color w:val="000000"/>
          <w:sz w:val="20"/>
          <w:szCs w:val="20"/>
        </w:rPr>
        <w:t>vehicles</w:t>
      </w:r>
      <w:r w:rsidRPr="00ED38C3">
        <w:rPr>
          <w:rFonts w:ascii="Calibri" w:hAnsi="Calibri" w:cs="Calibri"/>
          <w:i/>
          <w:iCs/>
          <w:color w:val="000000"/>
          <w:sz w:val="20"/>
          <w:szCs w:val="20"/>
        </w:rPr>
        <w:t>.</w:t>
      </w:r>
    </w:p>
    <w:p w14:paraId="634295D4" w14:textId="77777777" w:rsidR="00B612D5" w:rsidRPr="00B612D5" w:rsidRDefault="00B612D5" w:rsidP="00B612D5">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He wants login and logout facility in the software.</w:t>
      </w:r>
    </w:p>
    <w:p w14:paraId="0C7ABF8F" w14:textId="77777777" w:rsidR="00B612D5" w:rsidRPr="00B612D5" w:rsidRDefault="00B612D5" w:rsidP="00B612D5">
      <w:pPr>
        <w:autoSpaceDE w:val="0"/>
        <w:autoSpaceDN w:val="0"/>
        <w:adjustRightInd w:val="0"/>
        <w:spacing w:after="0" w:line="240" w:lineRule="auto"/>
        <w:jc w:val="both"/>
        <w:rPr>
          <w:rFonts w:ascii="Calibri" w:hAnsi="Calibri" w:cs="Calibri"/>
          <w:color w:val="000000"/>
          <w:sz w:val="20"/>
          <w:szCs w:val="20"/>
        </w:rPr>
      </w:pPr>
    </w:p>
    <w:p w14:paraId="5C1386BF" w14:textId="77777777" w:rsidR="00B612D5" w:rsidRDefault="00B612D5" w:rsidP="00795ADA">
      <w:pPr>
        <w:pStyle w:val="Heading4"/>
      </w:pPr>
      <w:r>
        <w:t xml:space="preserve">Non Functional Requirements </w:t>
      </w:r>
    </w:p>
    <w:p w14:paraId="74253742" w14:textId="77777777" w:rsidR="00795ADA" w:rsidRPr="00795ADA" w:rsidRDefault="00795ADA" w:rsidP="00795ADA"/>
    <w:p w14:paraId="52C5D211" w14:textId="77777777" w:rsidR="00795ADA" w:rsidRDefault="00795ADA" w:rsidP="00795ADA">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portable.</w:t>
      </w:r>
    </w:p>
    <w:p w14:paraId="0A18B005" w14:textId="77777777" w:rsidR="00795ADA" w:rsidRPr="00ED38C3" w:rsidRDefault="00795ADA" w:rsidP="00795ADA">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reliable.</w:t>
      </w:r>
    </w:p>
    <w:p w14:paraId="70255B1F" w14:textId="77777777" w:rsidR="00795ADA" w:rsidRPr="00830B55" w:rsidRDefault="00795ADA" w:rsidP="00795ADA">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secure.</w:t>
      </w:r>
    </w:p>
    <w:p w14:paraId="6425B403" w14:textId="77777777" w:rsidR="00795ADA" w:rsidRDefault="00795ADA" w:rsidP="00795ADA">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Performance of system should be good.</w:t>
      </w:r>
    </w:p>
    <w:p w14:paraId="1577CBC2" w14:textId="77777777" w:rsidR="00840362" w:rsidRPr="00ED38C3" w:rsidRDefault="00840362" w:rsidP="00795ADA">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System should be flexible.</w:t>
      </w:r>
    </w:p>
    <w:p w14:paraId="2FD07DD6" w14:textId="77777777" w:rsidR="006D67D3" w:rsidRPr="00840362" w:rsidRDefault="006D67D3" w:rsidP="00840362">
      <w:pPr>
        <w:autoSpaceDE w:val="0"/>
        <w:autoSpaceDN w:val="0"/>
        <w:adjustRightInd w:val="0"/>
        <w:spacing w:after="0" w:line="240" w:lineRule="auto"/>
        <w:ind w:left="360"/>
        <w:jc w:val="both"/>
        <w:rPr>
          <w:rFonts w:ascii="Calibri" w:hAnsi="Calibri" w:cs="Calibri"/>
          <w:color w:val="000000"/>
          <w:sz w:val="20"/>
          <w:szCs w:val="20"/>
        </w:rPr>
      </w:pPr>
    </w:p>
    <w:p w14:paraId="6C784299" w14:textId="77777777" w:rsidR="00282528" w:rsidRDefault="00282528" w:rsidP="00282528">
      <w:pPr>
        <w:autoSpaceDE w:val="0"/>
        <w:autoSpaceDN w:val="0"/>
        <w:adjustRightInd w:val="0"/>
        <w:jc w:val="both"/>
        <w:rPr>
          <w:rFonts w:ascii="Century Gothic" w:hAnsi="Century Gothic" w:cs="Times New Roman"/>
          <w:sz w:val="20"/>
          <w:szCs w:val="20"/>
        </w:rPr>
      </w:pPr>
      <w:r w:rsidRPr="00557AEF">
        <w:rPr>
          <w:rStyle w:val="Heading3Char"/>
          <w:rFonts w:ascii="Century Gothic" w:hAnsi="Century Gothic"/>
          <w:sz w:val="20"/>
          <w:szCs w:val="20"/>
        </w:rPr>
        <w:t>Project Deliverables</w:t>
      </w:r>
      <w:r w:rsidRPr="00557AEF">
        <w:rPr>
          <w:rFonts w:ascii="Century Gothic" w:hAnsi="Century Gothic"/>
          <w:sz w:val="20"/>
          <w:szCs w:val="20"/>
        </w:rPr>
        <w:t xml:space="preserve"> –</w:t>
      </w:r>
    </w:p>
    <w:p w14:paraId="5C9FC8D6" w14:textId="77777777" w:rsidR="007C7932" w:rsidRDefault="007C7932" w:rsidP="007C7932">
      <w:pPr>
        <w:autoSpaceDE w:val="0"/>
        <w:autoSpaceDN w:val="0"/>
        <w:adjustRightInd w:val="0"/>
        <w:spacing w:after="0" w:line="240" w:lineRule="auto"/>
        <w:jc w:val="both"/>
        <w:rPr>
          <w:rFonts w:ascii="Calibri" w:hAnsi="Calibri" w:cs="Calibri"/>
          <w:color w:val="000000"/>
          <w:sz w:val="20"/>
          <w:szCs w:val="20"/>
        </w:rPr>
      </w:pPr>
    </w:p>
    <w:p w14:paraId="78E8B140" w14:textId="77777777" w:rsidR="007C7932" w:rsidRDefault="007C7932" w:rsidP="007C7932">
      <w:pPr>
        <w:autoSpaceDE w:val="0"/>
        <w:autoSpaceDN w:val="0"/>
        <w:adjustRightInd w:val="0"/>
        <w:spacing w:after="0" w:line="240" w:lineRule="auto"/>
        <w:jc w:val="both"/>
        <w:rPr>
          <w:rFonts w:ascii="Calibri" w:hAnsi="Calibri" w:cs="Calibri"/>
          <w:color w:val="000000"/>
          <w:sz w:val="20"/>
          <w:szCs w:val="20"/>
        </w:rPr>
      </w:pPr>
      <w:r>
        <w:rPr>
          <w:rFonts w:ascii="Calibri" w:hAnsi="Calibri" w:cs="Calibri"/>
          <w:b/>
          <w:color w:val="000000"/>
          <w:sz w:val="20"/>
          <w:szCs w:val="20"/>
        </w:rPr>
        <w:t>Time:</w:t>
      </w:r>
      <w:r>
        <w:rPr>
          <w:rFonts w:ascii="Calibri" w:hAnsi="Calibri" w:cs="Calibri"/>
          <w:color w:val="000000"/>
          <w:sz w:val="20"/>
          <w:szCs w:val="20"/>
        </w:rPr>
        <w:t xml:space="preserve"> It will take minimum 20 days to complete. </w:t>
      </w:r>
      <w:r w:rsidR="00B71848">
        <w:rPr>
          <w:rFonts w:ascii="Calibri" w:hAnsi="Calibri" w:cs="Calibri"/>
          <w:color w:val="000000"/>
          <w:sz w:val="20"/>
          <w:szCs w:val="20"/>
        </w:rPr>
        <w:t xml:space="preserve"> The tasks are listed as below:-</w:t>
      </w:r>
    </w:p>
    <w:p w14:paraId="11E4D997" w14:textId="77777777" w:rsidR="00B71848" w:rsidRDefault="00B71848" w:rsidP="007C7932">
      <w:pPr>
        <w:autoSpaceDE w:val="0"/>
        <w:autoSpaceDN w:val="0"/>
        <w:adjustRightInd w:val="0"/>
        <w:spacing w:after="0" w:line="240" w:lineRule="auto"/>
        <w:jc w:val="both"/>
        <w:rPr>
          <w:rFonts w:ascii="Calibri" w:hAnsi="Calibri" w:cs="Calibri"/>
          <w:color w:val="000000"/>
          <w:sz w:val="20"/>
          <w:szCs w:val="20"/>
        </w:rPr>
      </w:pPr>
    </w:p>
    <w:p w14:paraId="137C3AB8" w14:textId="77777777" w:rsidR="00B71848" w:rsidRDefault="00B71848" w:rsidP="007C7932">
      <w:pPr>
        <w:autoSpaceDE w:val="0"/>
        <w:autoSpaceDN w:val="0"/>
        <w:adjustRightInd w:val="0"/>
        <w:spacing w:after="0" w:line="240" w:lineRule="auto"/>
        <w:jc w:val="both"/>
        <w:rPr>
          <w:rFonts w:ascii="Calibri" w:hAnsi="Calibri" w:cs="Calibri"/>
          <w:color w:val="000000"/>
          <w:sz w:val="20"/>
          <w:szCs w:val="20"/>
        </w:rPr>
      </w:pPr>
    </w:p>
    <w:p w14:paraId="1FE5558D" w14:textId="77777777" w:rsidR="00B71848" w:rsidRDefault="00B71848" w:rsidP="007C7932">
      <w:pPr>
        <w:autoSpaceDE w:val="0"/>
        <w:autoSpaceDN w:val="0"/>
        <w:adjustRightInd w:val="0"/>
        <w:spacing w:after="0" w:line="240" w:lineRule="auto"/>
        <w:jc w:val="both"/>
        <w:rPr>
          <w:rFonts w:ascii="Calibri" w:hAnsi="Calibri" w:cs="Calibri"/>
          <w:color w:val="000000"/>
          <w:sz w:val="20"/>
          <w:szCs w:val="20"/>
        </w:rPr>
      </w:pPr>
    </w:p>
    <w:tbl>
      <w:tblPr>
        <w:tblStyle w:val="TableGrid"/>
        <w:tblW w:w="0" w:type="auto"/>
        <w:tblLook w:val="04A0" w:firstRow="1" w:lastRow="0" w:firstColumn="1" w:lastColumn="0" w:noHBand="0" w:noVBand="1"/>
      </w:tblPr>
      <w:tblGrid>
        <w:gridCol w:w="2156"/>
        <w:gridCol w:w="2156"/>
        <w:gridCol w:w="2156"/>
        <w:gridCol w:w="2156"/>
      </w:tblGrid>
      <w:tr w:rsidR="005C0728" w14:paraId="1195828B" w14:textId="77777777" w:rsidTr="00B71848">
        <w:tc>
          <w:tcPr>
            <w:tcW w:w="2156" w:type="dxa"/>
          </w:tcPr>
          <w:p w14:paraId="3C0FB83F" w14:textId="77777777"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Task </w:t>
            </w:r>
          </w:p>
        </w:tc>
        <w:tc>
          <w:tcPr>
            <w:tcW w:w="2156" w:type="dxa"/>
          </w:tcPr>
          <w:p w14:paraId="421C214D" w14:textId="77777777"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Start date</w:t>
            </w:r>
          </w:p>
        </w:tc>
        <w:tc>
          <w:tcPr>
            <w:tcW w:w="2156" w:type="dxa"/>
          </w:tcPr>
          <w:p w14:paraId="4C366DB3" w14:textId="77777777"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End date </w:t>
            </w:r>
          </w:p>
        </w:tc>
        <w:tc>
          <w:tcPr>
            <w:tcW w:w="2156" w:type="dxa"/>
          </w:tcPr>
          <w:p w14:paraId="5F1B46FD" w14:textId="77777777"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Time Duration </w:t>
            </w:r>
          </w:p>
        </w:tc>
      </w:tr>
      <w:tr w:rsidR="005C0728" w14:paraId="5AC47C02" w14:textId="77777777" w:rsidTr="00B71848">
        <w:tc>
          <w:tcPr>
            <w:tcW w:w="2156" w:type="dxa"/>
          </w:tcPr>
          <w:p w14:paraId="2FBDBBFB" w14:textId="77777777"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Feasibility study </w:t>
            </w:r>
          </w:p>
        </w:tc>
        <w:tc>
          <w:tcPr>
            <w:tcW w:w="2156" w:type="dxa"/>
          </w:tcPr>
          <w:p w14:paraId="1CE1497A" w14:textId="4B0F95A8"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22 Oct 2021</w:t>
            </w:r>
          </w:p>
        </w:tc>
        <w:tc>
          <w:tcPr>
            <w:tcW w:w="2156" w:type="dxa"/>
          </w:tcPr>
          <w:p w14:paraId="09CC9721" w14:textId="44AD8F1F"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23 Oct 2021</w:t>
            </w:r>
          </w:p>
        </w:tc>
        <w:tc>
          <w:tcPr>
            <w:tcW w:w="2156" w:type="dxa"/>
          </w:tcPr>
          <w:p w14:paraId="08CE7D3F" w14:textId="589E7514"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12hrs</w:t>
            </w:r>
          </w:p>
        </w:tc>
      </w:tr>
      <w:tr w:rsidR="005C0728" w14:paraId="0C8E9810" w14:textId="77777777" w:rsidTr="00B71848">
        <w:tc>
          <w:tcPr>
            <w:tcW w:w="2156" w:type="dxa"/>
          </w:tcPr>
          <w:p w14:paraId="2CECDB9B" w14:textId="6405F5FE"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Requirement Gathering</w:t>
            </w:r>
          </w:p>
        </w:tc>
        <w:tc>
          <w:tcPr>
            <w:tcW w:w="2156" w:type="dxa"/>
          </w:tcPr>
          <w:p w14:paraId="15B1961D" w14:textId="26D0BE62"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25 Oct 2021 </w:t>
            </w:r>
          </w:p>
        </w:tc>
        <w:tc>
          <w:tcPr>
            <w:tcW w:w="2156" w:type="dxa"/>
          </w:tcPr>
          <w:p w14:paraId="58D890FA" w14:textId="17E3E924"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27Oct 2021</w:t>
            </w:r>
          </w:p>
        </w:tc>
        <w:tc>
          <w:tcPr>
            <w:tcW w:w="2156" w:type="dxa"/>
          </w:tcPr>
          <w:p w14:paraId="073EBABD" w14:textId="70A0AA80"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1</w:t>
            </w:r>
            <w:r w:rsidR="00DD04A4">
              <w:rPr>
                <w:rFonts w:ascii="Calibri" w:hAnsi="Calibri" w:cs="Calibri"/>
                <w:color w:val="000000"/>
                <w:sz w:val="20"/>
                <w:szCs w:val="20"/>
              </w:rPr>
              <w:t>6</w:t>
            </w:r>
            <w:r>
              <w:rPr>
                <w:rFonts w:ascii="Calibri" w:hAnsi="Calibri" w:cs="Calibri"/>
                <w:color w:val="000000"/>
                <w:sz w:val="20"/>
                <w:szCs w:val="20"/>
              </w:rPr>
              <w:t xml:space="preserve"> hrs</w:t>
            </w:r>
          </w:p>
        </w:tc>
      </w:tr>
      <w:tr w:rsidR="00BB189C" w14:paraId="4B697BF1" w14:textId="77777777" w:rsidTr="00B71848">
        <w:tc>
          <w:tcPr>
            <w:tcW w:w="2156" w:type="dxa"/>
          </w:tcPr>
          <w:p w14:paraId="76B9F0AE" w14:textId="6D8653D5" w:rsidR="00BB189C"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Designing </w:t>
            </w:r>
          </w:p>
        </w:tc>
        <w:tc>
          <w:tcPr>
            <w:tcW w:w="2156" w:type="dxa"/>
          </w:tcPr>
          <w:p w14:paraId="565327D7" w14:textId="122CC783" w:rsidR="00BB189C"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28 Oct 2021</w:t>
            </w:r>
          </w:p>
        </w:tc>
        <w:tc>
          <w:tcPr>
            <w:tcW w:w="2156" w:type="dxa"/>
          </w:tcPr>
          <w:p w14:paraId="4F2C3AD9" w14:textId="3122BEB1" w:rsidR="00BB189C"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3 Nov 2021</w:t>
            </w:r>
          </w:p>
        </w:tc>
        <w:tc>
          <w:tcPr>
            <w:tcW w:w="2156" w:type="dxa"/>
          </w:tcPr>
          <w:p w14:paraId="6EDA6534" w14:textId="67161508" w:rsidR="00BB189C"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2</w:t>
            </w:r>
            <w:r w:rsidR="00DD04A4">
              <w:rPr>
                <w:rFonts w:ascii="Calibri" w:hAnsi="Calibri" w:cs="Calibri"/>
                <w:color w:val="000000"/>
                <w:sz w:val="20"/>
                <w:szCs w:val="20"/>
              </w:rPr>
              <w:t>9</w:t>
            </w:r>
            <w:r>
              <w:rPr>
                <w:rFonts w:ascii="Calibri" w:hAnsi="Calibri" w:cs="Calibri"/>
                <w:color w:val="000000"/>
                <w:sz w:val="20"/>
                <w:szCs w:val="20"/>
              </w:rPr>
              <w:t>hrs</w:t>
            </w:r>
          </w:p>
        </w:tc>
      </w:tr>
      <w:tr w:rsidR="005C0728" w14:paraId="05152C82" w14:textId="77777777" w:rsidTr="00B71848">
        <w:tc>
          <w:tcPr>
            <w:tcW w:w="2156" w:type="dxa"/>
          </w:tcPr>
          <w:p w14:paraId="3ED63D5B" w14:textId="77777777"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Coding –</w:t>
            </w:r>
          </w:p>
          <w:p w14:paraId="3BFCA3BA" w14:textId="77777777"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Login </w:t>
            </w:r>
          </w:p>
          <w:p w14:paraId="6621DDFA" w14:textId="77777777"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Vehicle</w:t>
            </w:r>
          </w:p>
          <w:p w14:paraId="3C4D9DA2" w14:textId="77777777" w:rsidR="005C0728" w:rsidRDefault="005C0728"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Driver </w:t>
            </w:r>
          </w:p>
        </w:tc>
        <w:tc>
          <w:tcPr>
            <w:tcW w:w="2156" w:type="dxa"/>
          </w:tcPr>
          <w:p w14:paraId="08A51337" w14:textId="1B4131A0" w:rsidR="005C0728"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4</w:t>
            </w:r>
            <w:r w:rsidR="005C0728">
              <w:rPr>
                <w:rFonts w:ascii="Calibri" w:hAnsi="Calibri" w:cs="Calibri"/>
                <w:color w:val="000000"/>
                <w:sz w:val="20"/>
                <w:szCs w:val="20"/>
              </w:rPr>
              <w:t xml:space="preserve"> </w:t>
            </w:r>
            <w:r>
              <w:rPr>
                <w:rFonts w:ascii="Calibri" w:hAnsi="Calibri" w:cs="Calibri"/>
                <w:color w:val="000000"/>
                <w:sz w:val="20"/>
                <w:szCs w:val="20"/>
              </w:rPr>
              <w:t>Nov</w:t>
            </w:r>
            <w:r w:rsidR="005C0728">
              <w:rPr>
                <w:rFonts w:ascii="Calibri" w:hAnsi="Calibri" w:cs="Calibri"/>
                <w:color w:val="000000"/>
                <w:sz w:val="20"/>
                <w:szCs w:val="20"/>
              </w:rPr>
              <w:t xml:space="preserve"> 2021 </w:t>
            </w:r>
          </w:p>
        </w:tc>
        <w:tc>
          <w:tcPr>
            <w:tcW w:w="2156" w:type="dxa"/>
          </w:tcPr>
          <w:p w14:paraId="3FDEE3C5" w14:textId="6736C435" w:rsidR="005C0728"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9 Nov 2021</w:t>
            </w:r>
          </w:p>
        </w:tc>
        <w:tc>
          <w:tcPr>
            <w:tcW w:w="2156" w:type="dxa"/>
          </w:tcPr>
          <w:p w14:paraId="64D4DEA5" w14:textId="1D0C49E2" w:rsidR="005C0728"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3</w:t>
            </w:r>
            <w:r w:rsidR="00DD04A4">
              <w:rPr>
                <w:rFonts w:ascii="Calibri" w:hAnsi="Calibri" w:cs="Calibri"/>
                <w:color w:val="000000"/>
                <w:sz w:val="20"/>
                <w:szCs w:val="20"/>
              </w:rPr>
              <w:t>8</w:t>
            </w:r>
            <w:r>
              <w:rPr>
                <w:rFonts w:ascii="Calibri" w:hAnsi="Calibri" w:cs="Calibri"/>
                <w:color w:val="000000"/>
                <w:sz w:val="20"/>
                <w:szCs w:val="20"/>
              </w:rPr>
              <w:t xml:space="preserve"> hrs</w:t>
            </w:r>
          </w:p>
        </w:tc>
      </w:tr>
      <w:tr w:rsidR="00BB189C" w14:paraId="034878FF" w14:textId="77777777" w:rsidTr="00B71848">
        <w:tc>
          <w:tcPr>
            <w:tcW w:w="2156" w:type="dxa"/>
          </w:tcPr>
          <w:p w14:paraId="20102F5E" w14:textId="1613C351" w:rsidR="00BB189C"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Testing-and Implementation</w:t>
            </w:r>
          </w:p>
        </w:tc>
        <w:tc>
          <w:tcPr>
            <w:tcW w:w="2156" w:type="dxa"/>
          </w:tcPr>
          <w:p w14:paraId="27F5F98C" w14:textId="5D1EDCA4" w:rsidR="00BB189C"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10 Nov 2021 </w:t>
            </w:r>
          </w:p>
        </w:tc>
        <w:tc>
          <w:tcPr>
            <w:tcW w:w="2156" w:type="dxa"/>
          </w:tcPr>
          <w:p w14:paraId="227345E1" w14:textId="15F34CDE" w:rsidR="00BB189C" w:rsidRDefault="00BB189C"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12 Nov 2021</w:t>
            </w:r>
          </w:p>
        </w:tc>
        <w:tc>
          <w:tcPr>
            <w:tcW w:w="2156" w:type="dxa"/>
          </w:tcPr>
          <w:p w14:paraId="3B4C904C" w14:textId="2626A5DD" w:rsidR="00BB189C" w:rsidRDefault="00DD04A4"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11 hrs</w:t>
            </w:r>
          </w:p>
        </w:tc>
      </w:tr>
      <w:tr w:rsidR="00DD04A4" w14:paraId="54511A66" w14:textId="77777777" w:rsidTr="00B71848">
        <w:tc>
          <w:tcPr>
            <w:tcW w:w="2156" w:type="dxa"/>
          </w:tcPr>
          <w:p w14:paraId="60218D59" w14:textId="5D59E523" w:rsidR="00DD04A4" w:rsidRDefault="00DD04A4"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Issues Solving </w:t>
            </w:r>
          </w:p>
        </w:tc>
        <w:tc>
          <w:tcPr>
            <w:tcW w:w="2156" w:type="dxa"/>
          </w:tcPr>
          <w:p w14:paraId="02386CD9" w14:textId="48D923F8" w:rsidR="00DD04A4" w:rsidRDefault="00DD04A4"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13 Nov 2021</w:t>
            </w:r>
          </w:p>
        </w:tc>
        <w:tc>
          <w:tcPr>
            <w:tcW w:w="2156" w:type="dxa"/>
          </w:tcPr>
          <w:p w14:paraId="49B46852" w14:textId="034E5970" w:rsidR="00DD04A4" w:rsidRDefault="00DD04A4"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14 Nov 2021</w:t>
            </w:r>
          </w:p>
        </w:tc>
        <w:tc>
          <w:tcPr>
            <w:tcW w:w="2156" w:type="dxa"/>
          </w:tcPr>
          <w:p w14:paraId="2912E111" w14:textId="685428B9" w:rsidR="00DD04A4" w:rsidRDefault="00DD04A4" w:rsidP="007C7932">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5 hrs</w:t>
            </w:r>
          </w:p>
        </w:tc>
      </w:tr>
    </w:tbl>
    <w:p w14:paraId="185921F0" w14:textId="77777777" w:rsidR="00B71848" w:rsidRDefault="00B71848" w:rsidP="007C7932">
      <w:pPr>
        <w:autoSpaceDE w:val="0"/>
        <w:autoSpaceDN w:val="0"/>
        <w:adjustRightInd w:val="0"/>
        <w:spacing w:after="0" w:line="240" w:lineRule="auto"/>
        <w:jc w:val="both"/>
        <w:rPr>
          <w:rFonts w:ascii="Calibri" w:hAnsi="Calibri" w:cs="Calibri"/>
          <w:color w:val="000000"/>
          <w:sz w:val="20"/>
          <w:szCs w:val="20"/>
        </w:rPr>
      </w:pPr>
    </w:p>
    <w:p w14:paraId="2E77BC32" w14:textId="77777777" w:rsidR="007C7932" w:rsidRDefault="007C7932" w:rsidP="007C7932">
      <w:pPr>
        <w:autoSpaceDE w:val="0"/>
        <w:autoSpaceDN w:val="0"/>
        <w:adjustRightInd w:val="0"/>
        <w:spacing w:after="0" w:line="240" w:lineRule="auto"/>
        <w:jc w:val="both"/>
        <w:rPr>
          <w:rFonts w:ascii="Calibri" w:hAnsi="Calibri" w:cs="Calibri"/>
          <w:color w:val="000000"/>
          <w:sz w:val="20"/>
          <w:szCs w:val="20"/>
        </w:rPr>
      </w:pPr>
    </w:p>
    <w:p w14:paraId="74322876" w14:textId="335DD04C" w:rsidR="00EF1119" w:rsidRDefault="00EF1119" w:rsidP="007C7932">
      <w:pPr>
        <w:autoSpaceDE w:val="0"/>
        <w:autoSpaceDN w:val="0"/>
        <w:adjustRightInd w:val="0"/>
        <w:spacing w:after="0" w:line="240" w:lineRule="auto"/>
        <w:jc w:val="both"/>
        <w:rPr>
          <w:rFonts w:ascii="Calibri" w:hAnsi="Calibri" w:cs="Calibri"/>
          <w:color w:val="000000"/>
          <w:sz w:val="20"/>
          <w:szCs w:val="20"/>
        </w:rPr>
      </w:pPr>
    </w:p>
    <w:p w14:paraId="310CBC5E" w14:textId="77777777" w:rsidR="00BB189C" w:rsidRDefault="00BB189C" w:rsidP="007C7932">
      <w:pPr>
        <w:autoSpaceDE w:val="0"/>
        <w:autoSpaceDN w:val="0"/>
        <w:adjustRightInd w:val="0"/>
        <w:spacing w:after="0" w:line="240" w:lineRule="auto"/>
        <w:jc w:val="both"/>
        <w:rPr>
          <w:ins w:id="1" w:author="Dipti Kartikeya" w:date="2021-12-06T15:08:00Z"/>
          <w:rFonts w:ascii="Calibri" w:hAnsi="Calibri" w:cs="Calibri"/>
          <w:color w:val="000000"/>
          <w:sz w:val="20"/>
          <w:szCs w:val="20"/>
        </w:rPr>
      </w:pPr>
    </w:p>
    <w:p w14:paraId="43471B59" w14:textId="574E6C37" w:rsidR="00EF1119" w:rsidRDefault="00EF1119" w:rsidP="007C7932">
      <w:pPr>
        <w:autoSpaceDE w:val="0"/>
        <w:autoSpaceDN w:val="0"/>
        <w:adjustRightInd w:val="0"/>
        <w:spacing w:after="0" w:line="240" w:lineRule="auto"/>
        <w:jc w:val="both"/>
        <w:rPr>
          <w:rFonts w:ascii="Calibri" w:hAnsi="Calibri" w:cs="Calibri"/>
          <w:color w:val="000000"/>
          <w:sz w:val="20"/>
          <w:szCs w:val="20"/>
        </w:rPr>
      </w:pPr>
    </w:p>
    <w:p w14:paraId="19F0EF24" w14:textId="77777777" w:rsidR="007C7932" w:rsidRDefault="007C7932" w:rsidP="007C7932">
      <w:pPr>
        <w:autoSpaceDE w:val="0"/>
        <w:autoSpaceDN w:val="0"/>
        <w:adjustRightInd w:val="0"/>
        <w:spacing w:after="0" w:line="240" w:lineRule="auto"/>
        <w:jc w:val="both"/>
        <w:rPr>
          <w:rFonts w:ascii="Calibri" w:hAnsi="Calibri" w:cs="Calibri"/>
          <w:color w:val="000000"/>
          <w:sz w:val="20"/>
          <w:szCs w:val="20"/>
        </w:rPr>
      </w:pPr>
    </w:p>
    <w:p w14:paraId="4B12E855" w14:textId="5252FBD5" w:rsidR="007C7932" w:rsidRDefault="007C7932" w:rsidP="007C7932">
      <w:pPr>
        <w:autoSpaceDE w:val="0"/>
        <w:autoSpaceDN w:val="0"/>
        <w:adjustRightInd w:val="0"/>
        <w:spacing w:after="0" w:line="240" w:lineRule="auto"/>
        <w:jc w:val="both"/>
        <w:rPr>
          <w:rFonts w:ascii="Calibri" w:hAnsi="Calibri" w:cs="Calibri"/>
          <w:b/>
          <w:color w:val="000000"/>
          <w:sz w:val="20"/>
          <w:szCs w:val="20"/>
        </w:rPr>
      </w:pPr>
      <w:r>
        <w:rPr>
          <w:rFonts w:ascii="Calibri" w:hAnsi="Calibri" w:cs="Calibri"/>
          <w:b/>
          <w:color w:val="000000"/>
          <w:sz w:val="20"/>
          <w:szCs w:val="20"/>
        </w:rPr>
        <w:t>The essential steps of the Risk Management Process are:</w:t>
      </w:r>
    </w:p>
    <w:p w14:paraId="5493F950" w14:textId="77777777" w:rsidR="00717753" w:rsidRDefault="00717753" w:rsidP="007C7932">
      <w:pPr>
        <w:autoSpaceDE w:val="0"/>
        <w:autoSpaceDN w:val="0"/>
        <w:adjustRightInd w:val="0"/>
        <w:spacing w:after="0" w:line="240" w:lineRule="auto"/>
        <w:jc w:val="both"/>
        <w:rPr>
          <w:rFonts w:ascii="Calibri" w:hAnsi="Calibri" w:cs="Calibri"/>
          <w:b/>
          <w:color w:val="000000"/>
          <w:sz w:val="20"/>
          <w:szCs w:val="20"/>
        </w:rPr>
      </w:pPr>
    </w:p>
    <w:p w14:paraId="2F67DDD2" w14:textId="4700914E" w:rsidR="007C7932" w:rsidRDefault="007C7932" w:rsidP="001C38AE">
      <w:pPr>
        <w:autoSpaceDE w:val="0"/>
        <w:autoSpaceDN w:val="0"/>
        <w:adjustRightInd w:val="0"/>
        <w:spacing w:after="0" w:line="240" w:lineRule="auto"/>
        <w:ind w:left="720"/>
        <w:jc w:val="both"/>
        <w:rPr>
          <w:rFonts w:ascii="Calibri" w:hAnsi="Calibri" w:cs="Calibri"/>
          <w:bCs/>
          <w:color w:val="000000" w:themeColor="text1"/>
          <w:sz w:val="20"/>
          <w:szCs w:val="20"/>
        </w:rPr>
      </w:pPr>
      <w:r w:rsidRPr="00717753">
        <w:rPr>
          <w:rFonts w:ascii="Calibri" w:hAnsi="Calibri" w:cs="Calibri"/>
          <w:b/>
          <w:color w:val="000000" w:themeColor="text1"/>
          <w:sz w:val="20"/>
          <w:szCs w:val="20"/>
        </w:rPr>
        <w:t>Identify the risk</w:t>
      </w:r>
      <w:r w:rsidRPr="001C38AE">
        <w:rPr>
          <w:rFonts w:ascii="Calibri" w:hAnsi="Calibri" w:cs="Calibri"/>
          <w:bCs/>
          <w:color w:val="000000" w:themeColor="text1"/>
          <w:sz w:val="20"/>
          <w:szCs w:val="20"/>
        </w:rPr>
        <w:t xml:space="preserve">: </w:t>
      </w:r>
      <w:r w:rsidR="00891AED">
        <w:rPr>
          <w:rFonts w:ascii="Calibri" w:hAnsi="Calibri" w:cs="Calibri"/>
          <w:bCs/>
          <w:color w:val="000000" w:themeColor="text1"/>
          <w:sz w:val="20"/>
          <w:szCs w:val="20"/>
        </w:rPr>
        <w:t xml:space="preserve">The first important task is to </w:t>
      </w:r>
      <w:r w:rsidRPr="001C38AE">
        <w:rPr>
          <w:rFonts w:ascii="Calibri" w:hAnsi="Calibri" w:cs="Calibri"/>
          <w:bCs/>
          <w:color w:val="000000" w:themeColor="text1"/>
          <w:sz w:val="20"/>
          <w:szCs w:val="20"/>
        </w:rPr>
        <w:t xml:space="preserve">identify </w:t>
      </w:r>
      <w:r w:rsidR="00891AED">
        <w:rPr>
          <w:rFonts w:ascii="Calibri" w:hAnsi="Calibri" w:cs="Calibri"/>
          <w:bCs/>
          <w:color w:val="000000" w:themeColor="text1"/>
          <w:sz w:val="20"/>
          <w:szCs w:val="20"/>
        </w:rPr>
        <w:t>the</w:t>
      </w:r>
      <w:r w:rsidRPr="001C38AE">
        <w:rPr>
          <w:rFonts w:ascii="Calibri" w:hAnsi="Calibri" w:cs="Calibri"/>
          <w:bCs/>
          <w:color w:val="000000" w:themeColor="text1"/>
          <w:sz w:val="20"/>
          <w:szCs w:val="20"/>
        </w:rPr>
        <w:t xml:space="preserve"> risk factors as possible. In a manual environment, these risks are noted down manually. If the organization has a risk management solution employed all this information is inserted directly into the system.</w:t>
      </w:r>
      <w:r w:rsidR="004372CE" w:rsidRPr="001C38AE">
        <w:rPr>
          <w:rFonts w:ascii="Calibri" w:hAnsi="Calibri" w:cs="Calibri"/>
          <w:bCs/>
          <w:color w:val="000000" w:themeColor="text1"/>
          <w:sz w:val="20"/>
          <w:szCs w:val="20"/>
        </w:rPr>
        <w:t xml:space="preserve"> </w:t>
      </w:r>
      <w:r w:rsidR="00891AED">
        <w:rPr>
          <w:rFonts w:ascii="Calibri" w:hAnsi="Calibri" w:cs="Calibri"/>
          <w:bCs/>
          <w:color w:val="000000" w:themeColor="text1"/>
          <w:sz w:val="20"/>
          <w:szCs w:val="20"/>
        </w:rPr>
        <w:t xml:space="preserve">The </w:t>
      </w:r>
      <w:r w:rsidR="004372CE" w:rsidRPr="001C38AE">
        <w:rPr>
          <w:rFonts w:ascii="Calibri" w:hAnsi="Calibri" w:cs="Calibri"/>
          <w:bCs/>
          <w:color w:val="000000" w:themeColor="text1"/>
          <w:sz w:val="20"/>
          <w:szCs w:val="20"/>
        </w:rPr>
        <w:t xml:space="preserve">actual risks </w:t>
      </w:r>
      <w:r w:rsidR="00891AED">
        <w:rPr>
          <w:rFonts w:ascii="Calibri" w:hAnsi="Calibri" w:cs="Calibri"/>
          <w:bCs/>
          <w:color w:val="000000" w:themeColor="text1"/>
          <w:sz w:val="20"/>
          <w:szCs w:val="20"/>
        </w:rPr>
        <w:t xml:space="preserve">that were identified during this situation were </w:t>
      </w:r>
      <w:r w:rsidR="004372CE" w:rsidRPr="001C38AE">
        <w:rPr>
          <w:rFonts w:ascii="Calibri" w:hAnsi="Calibri" w:cs="Calibri"/>
          <w:bCs/>
          <w:color w:val="000000" w:themeColor="text1"/>
          <w:sz w:val="20"/>
          <w:szCs w:val="20"/>
        </w:rPr>
        <w:t xml:space="preserve">laptop </w:t>
      </w:r>
      <w:r w:rsidR="00717753" w:rsidRPr="001C38AE">
        <w:rPr>
          <w:rFonts w:ascii="Calibri" w:hAnsi="Calibri" w:cs="Calibri"/>
          <w:bCs/>
          <w:color w:val="000000" w:themeColor="text1"/>
          <w:sz w:val="20"/>
          <w:szCs w:val="20"/>
        </w:rPr>
        <w:t>breakdown,</w:t>
      </w:r>
      <w:r w:rsidR="004372CE" w:rsidRPr="001C38AE">
        <w:rPr>
          <w:rFonts w:ascii="Calibri" w:hAnsi="Calibri" w:cs="Calibri"/>
          <w:bCs/>
          <w:color w:val="000000" w:themeColor="text1"/>
          <w:sz w:val="20"/>
          <w:szCs w:val="20"/>
        </w:rPr>
        <w:t xml:space="preserve"> Poor communication with mentor/tutor, no connectivity with </w:t>
      </w:r>
      <w:r w:rsidR="00717753" w:rsidRPr="001C38AE">
        <w:rPr>
          <w:rFonts w:ascii="Calibri" w:hAnsi="Calibri" w:cs="Calibri"/>
          <w:bCs/>
          <w:color w:val="000000" w:themeColor="text1"/>
          <w:sz w:val="20"/>
          <w:szCs w:val="20"/>
        </w:rPr>
        <w:t>classmates,</w:t>
      </w:r>
      <w:r w:rsidR="004372CE" w:rsidRPr="001C38AE">
        <w:rPr>
          <w:rFonts w:ascii="Calibri" w:hAnsi="Calibri" w:cs="Calibri"/>
          <w:bCs/>
          <w:color w:val="000000" w:themeColor="text1"/>
          <w:sz w:val="20"/>
          <w:szCs w:val="20"/>
        </w:rPr>
        <w:t xml:space="preserve"> lack of motivation, </w:t>
      </w:r>
    </w:p>
    <w:p w14:paraId="710A2217" w14:textId="77777777" w:rsidR="00717753" w:rsidRPr="001C38AE" w:rsidRDefault="00717753" w:rsidP="001C38AE">
      <w:pPr>
        <w:autoSpaceDE w:val="0"/>
        <w:autoSpaceDN w:val="0"/>
        <w:adjustRightInd w:val="0"/>
        <w:spacing w:after="0" w:line="240" w:lineRule="auto"/>
        <w:ind w:left="720"/>
        <w:jc w:val="both"/>
        <w:rPr>
          <w:rFonts w:ascii="Calibri" w:hAnsi="Calibri" w:cs="Calibri"/>
          <w:bCs/>
          <w:color w:val="000000" w:themeColor="text1"/>
          <w:sz w:val="20"/>
          <w:szCs w:val="20"/>
        </w:rPr>
      </w:pPr>
    </w:p>
    <w:p w14:paraId="3EB58C11" w14:textId="142E08E3" w:rsidR="007C7932" w:rsidRDefault="007C7932" w:rsidP="001C38AE">
      <w:pPr>
        <w:autoSpaceDE w:val="0"/>
        <w:autoSpaceDN w:val="0"/>
        <w:adjustRightInd w:val="0"/>
        <w:spacing w:after="0" w:line="240" w:lineRule="auto"/>
        <w:ind w:left="720"/>
        <w:jc w:val="both"/>
        <w:rPr>
          <w:rFonts w:ascii="Calibri" w:hAnsi="Calibri" w:cs="Calibri"/>
          <w:bCs/>
          <w:color w:val="000000" w:themeColor="text1"/>
          <w:sz w:val="20"/>
          <w:szCs w:val="20"/>
        </w:rPr>
      </w:pPr>
      <w:r w:rsidRPr="00717753">
        <w:rPr>
          <w:rFonts w:ascii="Calibri" w:hAnsi="Calibri" w:cs="Calibri"/>
          <w:b/>
          <w:color w:val="000000" w:themeColor="text1"/>
          <w:sz w:val="20"/>
          <w:szCs w:val="20"/>
        </w:rPr>
        <w:t>Assess the risk:</w:t>
      </w:r>
      <w:r w:rsidRPr="001C38AE">
        <w:rPr>
          <w:rFonts w:ascii="Calibri" w:hAnsi="Calibri" w:cs="Calibri"/>
          <w:bCs/>
          <w:color w:val="000000" w:themeColor="text1"/>
          <w:sz w:val="20"/>
          <w:szCs w:val="20"/>
        </w:rPr>
        <w:t xml:space="preserve"> To determine the severity and seriousness of the risk it is necessary to see how many businesses functions the risk affects. There are risks that can bring the whole business to a standstill if actualized, while there are risks that will only be minor inconveniences in the </w:t>
      </w:r>
      <w:r w:rsidR="00717753" w:rsidRPr="001C38AE">
        <w:rPr>
          <w:rFonts w:ascii="Calibri" w:hAnsi="Calibri" w:cs="Calibri"/>
          <w:bCs/>
          <w:color w:val="000000" w:themeColor="text1"/>
          <w:sz w:val="20"/>
          <w:szCs w:val="20"/>
        </w:rPr>
        <w:t>analysis. Covid</w:t>
      </w:r>
      <w:r w:rsidR="009144DD" w:rsidRPr="001C38AE">
        <w:rPr>
          <w:rFonts w:ascii="Calibri" w:hAnsi="Calibri" w:cs="Calibri"/>
          <w:bCs/>
          <w:color w:val="000000" w:themeColor="text1"/>
          <w:sz w:val="20"/>
          <w:szCs w:val="20"/>
        </w:rPr>
        <w:t xml:space="preserve"> – high </w:t>
      </w:r>
      <w:r w:rsidR="0047683C" w:rsidRPr="001C38AE">
        <w:rPr>
          <w:rFonts w:ascii="Calibri" w:hAnsi="Calibri" w:cs="Calibri"/>
          <w:bCs/>
          <w:color w:val="000000" w:themeColor="text1"/>
          <w:sz w:val="20"/>
          <w:szCs w:val="20"/>
        </w:rPr>
        <w:t>risk,</w:t>
      </w:r>
      <w:r w:rsidR="009144DD" w:rsidRPr="001C38AE">
        <w:rPr>
          <w:rFonts w:ascii="Calibri" w:hAnsi="Calibri" w:cs="Calibri"/>
          <w:bCs/>
          <w:color w:val="000000" w:themeColor="text1"/>
          <w:sz w:val="20"/>
          <w:szCs w:val="20"/>
        </w:rPr>
        <w:t xml:space="preserve"> laptop breakdown – low possibility but high </w:t>
      </w:r>
      <w:r w:rsidR="0047683C" w:rsidRPr="001C38AE">
        <w:rPr>
          <w:rFonts w:ascii="Calibri" w:hAnsi="Calibri" w:cs="Calibri"/>
          <w:bCs/>
          <w:color w:val="000000" w:themeColor="text1"/>
          <w:sz w:val="20"/>
          <w:szCs w:val="20"/>
        </w:rPr>
        <w:t>risk,</w:t>
      </w:r>
      <w:r w:rsidR="009144DD" w:rsidRPr="001C38AE">
        <w:rPr>
          <w:rFonts w:ascii="Calibri" w:hAnsi="Calibri" w:cs="Calibri"/>
          <w:bCs/>
          <w:color w:val="000000" w:themeColor="text1"/>
          <w:sz w:val="20"/>
          <w:szCs w:val="20"/>
        </w:rPr>
        <w:t xml:space="preserve"> Poor communication – medium risk but easy to resolve. Low risk – earthquake less likely to happen </w:t>
      </w:r>
    </w:p>
    <w:p w14:paraId="75500290" w14:textId="77777777" w:rsidR="00717753" w:rsidRPr="001C38AE" w:rsidRDefault="00717753" w:rsidP="001C38AE">
      <w:pPr>
        <w:autoSpaceDE w:val="0"/>
        <w:autoSpaceDN w:val="0"/>
        <w:adjustRightInd w:val="0"/>
        <w:spacing w:after="0" w:line="240" w:lineRule="auto"/>
        <w:ind w:left="720"/>
        <w:jc w:val="both"/>
        <w:rPr>
          <w:rFonts w:ascii="Calibri" w:hAnsi="Calibri" w:cs="Calibri"/>
          <w:bCs/>
          <w:color w:val="000000" w:themeColor="text1"/>
          <w:sz w:val="20"/>
          <w:szCs w:val="20"/>
        </w:rPr>
      </w:pPr>
    </w:p>
    <w:p w14:paraId="55CB4CA7" w14:textId="77777777" w:rsidR="007C7932" w:rsidRPr="001C38AE" w:rsidRDefault="007C7932" w:rsidP="001C38AE">
      <w:pPr>
        <w:autoSpaceDE w:val="0"/>
        <w:autoSpaceDN w:val="0"/>
        <w:adjustRightInd w:val="0"/>
        <w:spacing w:after="0" w:line="240" w:lineRule="auto"/>
        <w:ind w:left="720"/>
        <w:jc w:val="both"/>
        <w:rPr>
          <w:rFonts w:ascii="Calibri" w:hAnsi="Calibri" w:cs="Calibri"/>
          <w:bCs/>
          <w:color w:val="000000" w:themeColor="text1"/>
          <w:sz w:val="20"/>
          <w:szCs w:val="20"/>
        </w:rPr>
      </w:pPr>
      <w:r w:rsidRPr="00717753">
        <w:rPr>
          <w:rFonts w:ascii="Calibri" w:hAnsi="Calibri" w:cs="Calibri"/>
          <w:b/>
          <w:color w:val="000000" w:themeColor="text1"/>
          <w:sz w:val="20"/>
          <w:szCs w:val="20"/>
        </w:rPr>
        <w:t>Treat the risk</w:t>
      </w:r>
      <w:r w:rsidRPr="001C38AE">
        <w:rPr>
          <w:rFonts w:ascii="Calibri" w:hAnsi="Calibri" w:cs="Calibri"/>
          <w:bCs/>
          <w:color w:val="000000" w:themeColor="text1"/>
          <w:sz w:val="20"/>
          <w:szCs w:val="20"/>
        </w:rPr>
        <w:t>: The problem is that the discussion is broken into many different email threads, across different documents and spreadsheets, and many different phone calls.</w:t>
      </w:r>
    </w:p>
    <w:p w14:paraId="734892C2" w14:textId="368DB028" w:rsidR="009144DD" w:rsidRPr="001C38AE" w:rsidRDefault="00717753" w:rsidP="00266EE6">
      <w:pPr>
        <w:autoSpaceDE w:val="0"/>
        <w:autoSpaceDN w:val="0"/>
        <w:adjustRightInd w:val="0"/>
        <w:spacing w:after="0" w:line="240" w:lineRule="auto"/>
        <w:ind w:left="672"/>
        <w:jc w:val="both"/>
        <w:rPr>
          <w:rFonts w:ascii="Calibri" w:hAnsi="Calibri" w:cs="Calibri"/>
          <w:bCs/>
          <w:color w:val="000000" w:themeColor="text1"/>
          <w:sz w:val="20"/>
          <w:szCs w:val="20"/>
        </w:rPr>
      </w:pPr>
      <w:r>
        <w:rPr>
          <w:rFonts w:ascii="Calibri" w:hAnsi="Calibri" w:cs="Calibri"/>
          <w:bCs/>
          <w:color w:val="000000" w:themeColor="text1"/>
          <w:sz w:val="20"/>
          <w:szCs w:val="20"/>
        </w:rPr>
        <w:t xml:space="preserve">In </w:t>
      </w:r>
      <w:r w:rsidR="009144DD" w:rsidRPr="001C38AE">
        <w:rPr>
          <w:rFonts w:ascii="Calibri" w:hAnsi="Calibri" w:cs="Calibri"/>
          <w:bCs/>
          <w:color w:val="000000" w:themeColor="text1"/>
          <w:sz w:val="20"/>
          <w:szCs w:val="20"/>
        </w:rPr>
        <w:t>covid –</w:t>
      </w:r>
      <w:r w:rsidR="0047683C">
        <w:rPr>
          <w:rFonts w:ascii="Calibri" w:hAnsi="Calibri" w:cs="Calibri"/>
          <w:bCs/>
          <w:color w:val="000000" w:themeColor="text1"/>
          <w:sz w:val="20"/>
          <w:szCs w:val="20"/>
        </w:rPr>
        <w:t xml:space="preserve">19 </w:t>
      </w:r>
      <w:r w:rsidR="0047683C" w:rsidRPr="001C38AE">
        <w:rPr>
          <w:rFonts w:ascii="Calibri" w:hAnsi="Calibri" w:cs="Calibri"/>
          <w:bCs/>
          <w:color w:val="000000" w:themeColor="text1"/>
          <w:sz w:val="20"/>
          <w:szCs w:val="20"/>
        </w:rPr>
        <w:t>alternatives</w:t>
      </w:r>
      <w:r w:rsidR="009144DD" w:rsidRPr="001C38AE">
        <w:rPr>
          <w:rFonts w:ascii="Calibri" w:hAnsi="Calibri" w:cs="Calibri"/>
          <w:bCs/>
          <w:color w:val="000000" w:themeColor="text1"/>
          <w:sz w:val="20"/>
          <w:szCs w:val="20"/>
        </w:rPr>
        <w:t xml:space="preserve"> ways t</w:t>
      </w:r>
      <w:r>
        <w:rPr>
          <w:rFonts w:ascii="Calibri" w:hAnsi="Calibri" w:cs="Calibri"/>
          <w:bCs/>
          <w:color w:val="000000" w:themeColor="text1"/>
          <w:sz w:val="20"/>
          <w:szCs w:val="20"/>
        </w:rPr>
        <w:t xml:space="preserve">hat came out </w:t>
      </w:r>
      <w:r w:rsidR="0047683C">
        <w:rPr>
          <w:rFonts w:ascii="Calibri" w:hAnsi="Calibri" w:cs="Calibri"/>
          <w:bCs/>
          <w:color w:val="000000" w:themeColor="text1"/>
          <w:sz w:val="20"/>
          <w:szCs w:val="20"/>
        </w:rPr>
        <w:t xml:space="preserve">for </w:t>
      </w:r>
      <w:r w:rsidR="0047683C" w:rsidRPr="001C38AE">
        <w:rPr>
          <w:rFonts w:ascii="Calibri" w:hAnsi="Calibri" w:cs="Calibri"/>
          <w:bCs/>
          <w:color w:val="000000" w:themeColor="text1"/>
          <w:sz w:val="20"/>
          <w:szCs w:val="20"/>
        </w:rPr>
        <w:t>communication</w:t>
      </w:r>
      <w:r>
        <w:rPr>
          <w:rFonts w:ascii="Calibri" w:hAnsi="Calibri" w:cs="Calibri"/>
          <w:bCs/>
          <w:color w:val="000000" w:themeColor="text1"/>
          <w:sz w:val="20"/>
          <w:szCs w:val="20"/>
        </w:rPr>
        <w:t xml:space="preserve"> was</w:t>
      </w:r>
      <w:r w:rsidR="009144DD" w:rsidRPr="001C38AE">
        <w:rPr>
          <w:rFonts w:ascii="Calibri" w:hAnsi="Calibri" w:cs="Calibri"/>
          <w:bCs/>
          <w:color w:val="000000" w:themeColor="text1"/>
          <w:sz w:val="20"/>
          <w:szCs w:val="20"/>
        </w:rPr>
        <w:t xml:space="preserve"> – </w:t>
      </w:r>
      <w:r w:rsidR="0047683C" w:rsidRPr="001C38AE">
        <w:rPr>
          <w:rFonts w:ascii="Calibri" w:hAnsi="Calibri" w:cs="Calibri"/>
          <w:bCs/>
          <w:color w:val="000000" w:themeColor="text1"/>
          <w:sz w:val="20"/>
          <w:szCs w:val="20"/>
        </w:rPr>
        <w:t>zoom,</w:t>
      </w:r>
      <w:r w:rsidR="009144DD" w:rsidRPr="001C38AE">
        <w:rPr>
          <w:rFonts w:ascii="Calibri" w:hAnsi="Calibri" w:cs="Calibri"/>
          <w:bCs/>
          <w:color w:val="000000" w:themeColor="text1"/>
          <w:sz w:val="20"/>
          <w:szCs w:val="20"/>
        </w:rPr>
        <w:t xml:space="preserve"> messenger, </w:t>
      </w:r>
      <w:r w:rsidR="00266EE6" w:rsidRPr="001C38AE">
        <w:rPr>
          <w:rFonts w:ascii="Calibri" w:hAnsi="Calibri" w:cs="Calibri"/>
          <w:bCs/>
          <w:color w:val="000000" w:themeColor="text1"/>
          <w:sz w:val="20"/>
          <w:szCs w:val="20"/>
        </w:rPr>
        <w:t>WhatsApp</w:t>
      </w:r>
      <w:r w:rsidR="009144DD" w:rsidRPr="001C38AE">
        <w:rPr>
          <w:rFonts w:ascii="Calibri" w:hAnsi="Calibri" w:cs="Calibri"/>
          <w:bCs/>
          <w:color w:val="000000" w:themeColor="text1"/>
          <w:sz w:val="20"/>
          <w:szCs w:val="20"/>
        </w:rPr>
        <w:t xml:space="preserve"> , </w:t>
      </w:r>
      <w:r w:rsidR="00266EE6">
        <w:rPr>
          <w:rFonts w:ascii="Calibri" w:hAnsi="Calibri" w:cs="Calibri"/>
          <w:bCs/>
          <w:color w:val="000000" w:themeColor="text1"/>
          <w:sz w:val="20"/>
          <w:szCs w:val="20"/>
        </w:rPr>
        <w:t xml:space="preserve">Microsoft Teams   . and many other </w:t>
      </w:r>
      <w:r w:rsidR="0047683C">
        <w:rPr>
          <w:rFonts w:ascii="Calibri" w:hAnsi="Calibri" w:cs="Calibri"/>
          <w:bCs/>
          <w:color w:val="000000" w:themeColor="text1"/>
          <w:sz w:val="20"/>
          <w:szCs w:val="20"/>
        </w:rPr>
        <w:t>screens</w:t>
      </w:r>
      <w:r w:rsidR="00266EE6">
        <w:rPr>
          <w:rFonts w:ascii="Calibri" w:hAnsi="Calibri" w:cs="Calibri"/>
          <w:bCs/>
          <w:color w:val="000000" w:themeColor="text1"/>
          <w:sz w:val="20"/>
          <w:szCs w:val="20"/>
        </w:rPr>
        <w:t xml:space="preserve"> sharing and inter connectivity Software’s</w:t>
      </w:r>
    </w:p>
    <w:p w14:paraId="4233127D" w14:textId="77777777" w:rsidR="00C46755" w:rsidRDefault="00C46755" w:rsidP="001C38AE">
      <w:pPr>
        <w:autoSpaceDE w:val="0"/>
        <w:autoSpaceDN w:val="0"/>
        <w:adjustRightInd w:val="0"/>
        <w:spacing w:after="0" w:line="240" w:lineRule="auto"/>
        <w:ind w:left="720"/>
        <w:jc w:val="both"/>
        <w:rPr>
          <w:rFonts w:ascii="Calibri" w:hAnsi="Calibri" w:cs="Calibri"/>
          <w:bCs/>
          <w:color w:val="000000" w:themeColor="text1"/>
          <w:sz w:val="20"/>
          <w:szCs w:val="20"/>
        </w:rPr>
      </w:pPr>
    </w:p>
    <w:p w14:paraId="3C59228C" w14:textId="77777777" w:rsidR="007C7932" w:rsidRPr="001C38AE" w:rsidRDefault="007C7932" w:rsidP="001C38AE">
      <w:pPr>
        <w:autoSpaceDE w:val="0"/>
        <w:autoSpaceDN w:val="0"/>
        <w:adjustRightInd w:val="0"/>
        <w:spacing w:after="0" w:line="240" w:lineRule="auto"/>
        <w:ind w:left="720"/>
        <w:jc w:val="both"/>
        <w:rPr>
          <w:rFonts w:ascii="Calibri" w:hAnsi="Calibri" w:cs="Calibri"/>
          <w:bCs/>
          <w:color w:val="000000" w:themeColor="text1"/>
          <w:sz w:val="20"/>
          <w:szCs w:val="20"/>
        </w:rPr>
      </w:pPr>
      <w:r w:rsidRPr="00266EE6">
        <w:rPr>
          <w:rFonts w:ascii="Calibri" w:hAnsi="Calibri" w:cs="Calibri"/>
          <w:b/>
          <w:color w:val="000000" w:themeColor="text1"/>
          <w:sz w:val="20"/>
          <w:szCs w:val="20"/>
        </w:rPr>
        <w:t>Monitor and Report on the risk</w:t>
      </w:r>
      <w:r w:rsidRPr="001C38AE">
        <w:rPr>
          <w:rFonts w:ascii="Calibri" w:hAnsi="Calibri" w:cs="Calibri"/>
          <w:bCs/>
          <w:color w:val="000000" w:themeColor="text1"/>
          <w:sz w:val="20"/>
          <w:szCs w:val="20"/>
        </w:rPr>
        <w:t>: Under a digital environment, the risk management system monitors the entire risk framework of the organization. If any factor or risk changes, it is immediately visible to everyone.</w:t>
      </w:r>
    </w:p>
    <w:p w14:paraId="428F263B" w14:textId="77777777" w:rsidR="007C7932" w:rsidRPr="001C38AE" w:rsidRDefault="007C7932" w:rsidP="001C38AE">
      <w:pPr>
        <w:autoSpaceDE w:val="0"/>
        <w:autoSpaceDN w:val="0"/>
        <w:adjustRightInd w:val="0"/>
        <w:spacing w:after="0" w:line="240" w:lineRule="auto"/>
        <w:jc w:val="both"/>
        <w:rPr>
          <w:rFonts w:ascii="Calibri" w:hAnsi="Calibri" w:cs="Calibri"/>
          <w:bCs/>
          <w:color w:val="000000" w:themeColor="text1"/>
          <w:sz w:val="20"/>
          <w:szCs w:val="20"/>
        </w:rPr>
      </w:pPr>
    </w:p>
    <w:p w14:paraId="08BA8951" w14:textId="77777777" w:rsidR="007C7932" w:rsidRPr="001C38AE" w:rsidRDefault="007C7932" w:rsidP="001C38AE">
      <w:pPr>
        <w:rPr>
          <w:rFonts w:ascii="Calibri" w:hAnsi="Calibri" w:cs="Calibri"/>
          <w:bCs/>
          <w:color w:val="000000" w:themeColor="text1"/>
          <w:sz w:val="20"/>
          <w:szCs w:val="20"/>
        </w:rPr>
      </w:pPr>
      <w:r w:rsidRPr="001C38AE">
        <w:rPr>
          <w:rFonts w:ascii="Calibri" w:hAnsi="Calibri" w:cs="Calibri"/>
          <w:bCs/>
          <w:color w:val="000000" w:themeColor="text1"/>
          <w:sz w:val="20"/>
          <w:szCs w:val="20"/>
        </w:rPr>
        <w:br w:type="page"/>
      </w:r>
    </w:p>
    <w:p w14:paraId="7732A0C5" w14:textId="1D3C6ABF" w:rsidR="007C7932" w:rsidRDefault="007C7932" w:rsidP="007C7932">
      <w:pPr>
        <w:autoSpaceDE w:val="0"/>
        <w:autoSpaceDN w:val="0"/>
        <w:adjustRightInd w:val="0"/>
        <w:spacing w:after="0" w:line="240" w:lineRule="auto"/>
        <w:jc w:val="both"/>
        <w:rPr>
          <w:ins w:id="2" w:author="Dipti Kartikeya" w:date="2021-12-06T15:00:00Z"/>
          <w:rFonts w:ascii="Calibri" w:hAnsi="Calibri" w:cs="Calibri"/>
          <w:color w:val="000000"/>
          <w:sz w:val="20"/>
          <w:szCs w:val="20"/>
        </w:rPr>
      </w:pPr>
      <w:r>
        <w:rPr>
          <w:rFonts w:ascii="Calibri" w:hAnsi="Calibri" w:cs="Calibri"/>
          <w:b/>
          <w:color w:val="000000"/>
          <w:sz w:val="20"/>
          <w:szCs w:val="20"/>
        </w:rPr>
        <w:lastRenderedPageBreak/>
        <w:t>Cost:</w:t>
      </w:r>
      <w:r>
        <w:rPr>
          <w:rFonts w:ascii="Calibri" w:hAnsi="Calibri" w:cs="Calibri"/>
          <w:color w:val="000000"/>
          <w:sz w:val="20"/>
          <w:szCs w:val="20"/>
        </w:rPr>
        <w:t xml:space="preserve"> The cost would be $</w:t>
      </w:r>
      <w:r w:rsidR="00E712E8">
        <w:rPr>
          <w:rFonts w:ascii="Calibri" w:hAnsi="Calibri" w:cs="Calibri"/>
          <w:color w:val="000000"/>
          <w:sz w:val="20"/>
          <w:szCs w:val="20"/>
        </w:rPr>
        <w:t>1810</w:t>
      </w:r>
      <w:r>
        <w:rPr>
          <w:rFonts w:ascii="Calibri" w:hAnsi="Calibri" w:cs="Calibri"/>
          <w:color w:val="000000"/>
          <w:sz w:val="20"/>
          <w:szCs w:val="20"/>
        </w:rPr>
        <w:t xml:space="preserve"> for this software. I am describing the whole module rate.</w:t>
      </w:r>
    </w:p>
    <w:p w14:paraId="6C4E962E" w14:textId="77777777" w:rsidR="00423EA1" w:rsidRDefault="00423EA1" w:rsidP="007C7932">
      <w:pPr>
        <w:autoSpaceDE w:val="0"/>
        <w:autoSpaceDN w:val="0"/>
        <w:adjustRightInd w:val="0"/>
        <w:spacing w:after="0" w:line="240" w:lineRule="auto"/>
        <w:jc w:val="both"/>
        <w:rPr>
          <w:rFonts w:ascii="Calibri" w:hAnsi="Calibri" w:cs="Calibri"/>
          <w:color w:val="000000"/>
          <w:sz w:val="20"/>
          <w:szCs w:val="20"/>
        </w:rPr>
      </w:pPr>
    </w:p>
    <w:p w14:paraId="1DE46337" w14:textId="77777777" w:rsidR="007C7932" w:rsidRDefault="007C7932" w:rsidP="007C7932">
      <w:pPr>
        <w:rPr>
          <w:rFonts w:ascii="Calibri" w:hAnsi="Calibri" w:cs="Calibri"/>
          <w:color w:val="000000"/>
          <w:sz w:val="20"/>
          <w:szCs w:val="20"/>
        </w:rPr>
      </w:pPr>
    </w:p>
    <w:p w14:paraId="6C6F3B35" w14:textId="77777777" w:rsidR="007C7932" w:rsidRDefault="007C7932" w:rsidP="007C7932">
      <w:pPr>
        <w:rPr>
          <w:rFonts w:ascii="Calibri" w:hAnsi="Calibri" w:cs="Calibri"/>
          <w:color w:val="000000"/>
          <w:sz w:val="20"/>
          <w:szCs w:val="20"/>
        </w:rPr>
      </w:pPr>
    </w:p>
    <w:tbl>
      <w:tblPr>
        <w:tblW w:w="12375" w:type="dxa"/>
        <w:shd w:val="clear" w:color="auto" w:fill="171717"/>
        <w:tblCellMar>
          <w:top w:w="15" w:type="dxa"/>
          <w:left w:w="15" w:type="dxa"/>
          <w:bottom w:w="15" w:type="dxa"/>
          <w:right w:w="15" w:type="dxa"/>
        </w:tblCellMar>
        <w:tblLook w:val="04A0" w:firstRow="1" w:lastRow="0" w:firstColumn="1" w:lastColumn="0" w:noHBand="0" w:noVBand="1"/>
      </w:tblPr>
      <w:tblGrid>
        <w:gridCol w:w="4423"/>
        <w:gridCol w:w="3837"/>
        <w:gridCol w:w="1193"/>
        <w:gridCol w:w="2922"/>
      </w:tblGrid>
      <w:tr w:rsidR="00423EA1" w:rsidRPr="00423EA1" w14:paraId="6350FCEC" w14:textId="77777777" w:rsidTr="00423EA1">
        <w:trPr>
          <w:tblHeader/>
        </w:trPr>
        <w:tc>
          <w:tcPr>
            <w:tcW w:w="0" w:type="auto"/>
            <w:tcBorders>
              <w:top w:val="nil"/>
              <w:left w:val="single" w:sz="2" w:space="0" w:color="auto"/>
              <w:bottom w:val="nil"/>
              <w:right w:val="single" w:sz="2" w:space="0" w:color="auto"/>
            </w:tcBorders>
            <w:shd w:val="clear" w:color="auto" w:fill="171717"/>
            <w:hideMark/>
          </w:tcPr>
          <w:p w14:paraId="023F4B2E" w14:textId="77777777" w:rsidR="00423EA1" w:rsidRPr="00423EA1" w:rsidRDefault="00423EA1" w:rsidP="00423EA1">
            <w:pPr>
              <w:spacing w:after="0" w:line="240" w:lineRule="auto"/>
              <w:rPr>
                <w:rFonts w:ascii="Segoe UI" w:eastAsia="Times New Roman" w:hAnsi="Segoe UI" w:cs="Segoe UI"/>
                <w:b/>
                <w:bCs/>
                <w:color w:val="E6E6E6"/>
                <w:sz w:val="24"/>
                <w:szCs w:val="24"/>
                <w:lang w:val="en-NZ" w:eastAsia="en-NZ"/>
              </w:rPr>
            </w:pPr>
            <w:r w:rsidRPr="00423EA1">
              <w:rPr>
                <w:rFonts w:ascii="Segoe UI" w:eastAsia="Times New Roman" w:hAnsi="Segoe UI" w:cs="Segoe UI"/>
                <w:b/>
                <w:bCs/>
                <w:color w:val="E6E6E6"/>
                <w:sz w:val="24"/>
                <w:szCs w:val="24"/>
                <w:lang w:val="en-NZ" w:eastAsia="en-NZ"/>
              </w:rPr>
              <w:t>Completion based on</w:t>
            </w:r>
          </w:p>
        </w:tc>
        <w:tc>
          <w:tcPr>
            <w:tcW w:w="0" w:type="auto"/>
            <w:tcBorders>
              <w:top w:val="nil"/>
              <w:left w:val="single" w:sz="2" w:space="0" w:color="auto"/>
              <w:bottom w:val="nil"/>
              <w:right w:val="single" w:sz="2" w:space="0" w:color="auto"/>
            </w:tcBorders>
            <w:shd w:val="clear" w:color="auto" w:fill="171717"/>
            <w:hideMark/>
          </w:tcPr>
          <w:p w14:paraId="5133DEFA" w14:textId="77777777" w:rsidR="00423EA1" w:rsidRPr="00423EA1" w:rsidRDefault="00423EA1" w:rsidP="00423EA1">
            <w:pPr>
              <w:spacing w:after="0" w:line="240" w:lineRule="auto"/>
              <w:rPr>
                <w:rFonts w:ascii="Segoe UI" w:eastAsia="Times New Roman" w:hAnsi="Segoe UI" w:cs="Segoe UI"/>
                <w:b/>
                <w:bCs/>
                <w:color w:val="E6E6E6"/>
                <w:sz w:val="24"/>
                <w:szCs w:val="24"/>
                <w:lang w:val="en-NZ" w:eastAsia="en-NZ"/>
              </w:rPr>
            </w:pPr>
            <w:r w:rsidRPr="00423EA1">
              <w:rPr>
                <w:rFonts w:ascii="Segoe UI" w:eastAsia="Times New Roman" w:hAnsi="Segoe UI" w:cs="Segoe UI"/>
                <w:b/>
                <w:bCs/>
                <w:color w:val="E6E6E6"/>
                <w:sz w:val="24"/>
                <w:szCs w:val="24"/>
                <w:lang w:val="en-NZ" w:eastAsia="en-NZ"/>
              </w:rPr>
              <w:t>Dollar cost or units</w:t>
            </w:r>
          </w:p>
        </w:tc>
        <w:tc>
          <w:tcPr>
            <w:tcW w:w="0" w:type="auto"/>
            <w:tcBorders>
              <w:top w:val="nil"/>
              <w:left w:val="single" w:sz="2" w:space="0" w:color="auto"/>
              <w:bottom w:val="nil"/>
              <w:right w:val="single" w:sz="2" w:space="0" w:color="auto"/>
            </w:tcBorders>
            <w:shd w:val="clear" w:color="auto" w:fill="171717"/>
            <w:hideMark/>
          </w:tcPr>
          <w:p w14:paraId="4DFE10A9" w14:textId="77777777" w:rsidR="00423EA1" w:rsidRPr="00423EA1" w:rsidRDefault="00423EA1" w:rsidP="00423EA1">
            <w:pPr>
              <w:spacing w:after="0" w:line="240" w:lineRule="auto"/>
              <w:rPr>
                <w:rFonts w:ascii="Segoe UI" w:eastAsia="Times New Roman" w:hAnsi="Segoe UI" w:cs="Segoe UI"/>
                <w:b/>
                <w:bCs/>
                <w:color w:val="E6E6E6"/>
                <w:sz w:val="24"/>
                <w:szCs w:val="24"/>
                <w:lang w:val="en-NZ" w:eastAsia="en-NZ"/>
              </w:rPr>
            </w:pPr>
            <w:r>
              <w:rPr>
                <w:rFonts w:ascii="Segoe UI" w:eastAsia="Times New Roman" w:hAnsi="Segoe UI" w:cs="Segoe UI"/>
                <w:b/>
                <w:bCs/>
                <w:color w:val="E6E6E6"/>
                <w:sz w:val="24"/>
                <w:szCs w:val="24"/>
                <w:lang w:val="en-NZ" w:eastAsia="en-NZ"/>
              </w:rPr>
              <w:t>hrs</w:t>
            </w:r>
          </w:p>
        </w:tc>
        <w:tc>
          <w:tcPr>
            <w:tcW w:w="0" w:type="auto"/>
            <w:tcBorders>
              <w:top w:val="nil"/>
              <w:left w:val="single" w:sz="2" w:space="0" w:color="auto"/>
              <w:bottom w:val="nil"/>
              <w:right w:val="single" w:sz="2" w:space="0" w:color="auto"/>
            </w:tcBorders>
            <w:shd w:val="clear" w:color="auto" w:fill="171717"/>
            <w:hideMark/>
          </w:tcPr>
          <w:p w14:paraId="26D20D32" w14:textId="77777777" w:rsidR="00423EA1" w:rsidRPr="00423EA1" w:rsidRDefault="00423EA1" w:rsidP="00423EA1">
            <w:pPr>
              <w:spacing w:after="0" w:line="240" w:lineRule="auto"/>
              <w:rPr>
                <w:rFonts w:ascii="Segoe UI" w:eastAsia="Times New Roman" w:hAnsi="Segoe UI" w:cs="Segoe UI"/>
                <w:b/>
                <w:bCs/>
                <w:color w:val="E6E6E6"/>
                <w:sz w:val="24"/>
                <w:szCs w:val="24"/>
                <w:lang w:val="en-NZ" w:eastAsia="en-NZ"/>
              </w:rPr>
            </w:pPr>
            <w:r w:rsidRPr="00423EA1">
              <w:rPr>
                <w:rFonts w:ascii="Segoe UI" w:eastAsia="Times New Roman" w:hAnsi="Segoe UI" w:cs="Segoe UI"/>
                <w:b/>
                <w:bCs/>
                <w:color w:val="E6E6E6"/>
                <w:sz w:val="24"/>
                <w:szCs w:val="24"/>
                <w:lang w:val="en-NZ" w:eastAsia="en-NZ"/>
              </w:rPr>
              <w:t>Calculation</w:t>
            </w:r>
          </w:p>
        </w:tc>
      </w:tr>
      <w:tr w:rsidR="004D6EC6" w:rsidRPr="00423EA1" w14:paraId="50C0186F" w14:textId="77777777" w:rsidTr="00423EA1">
        <w:trPr>
          <w:tblHeader/>
        </w:trPr>
        <w:tc>
          <w:tcPr>
            <w:tcW w:w="0" w:type="auto"/>
            <w:tcBorders>
              <w:top w:val="nil"/>
              <w:left w:val="single" w:sz="2" w:space="0" w:color="auto"/>
              <w:bottom w:val="nil"/>
              <w:right w:val="single" w:sz="2" w:space="0" w:color="auto"/>
            </w:tcBorders>
            <w:shd w:val="clear" w:color="auto" w:fill="171717"/>
          </w:tcPr>
          <w:p w14:paraId="31D8D532" w14:textId="77777777" w:rsidR="004D6EC6" w:rsidRPr="00423EA1" w:rsidRDefault="004D6EC6" w:rsidP="00423EA1">
            <w:pPr>
              <w:spacing w:after="0" w:line="240" w:lineRule="auto"/>
              <w:rPr>
                <w:rFonts w:ascii="Segoe UI" w:eastAsia="Times New Roman" w:hAnsi="Segoe UI" w:cs="Segoe UI"/>
                <w:b/>
                <w:bCs/>
                <w:color w:val="E6E6E6"/>
                <w:sz w:val="24"/>
                <w:szCs w:val="24"/>
                <w:lang w:val="en-NZ" w:eastAsia="en-NZ"/>
              </w:rPr>
            </w:pPr>
          </w:p>
        </w:tc>
        <w:tc>
          <w:tcPr>
            <w:tcW w:w="0" w:type="auto"/>
            <w:tcBorders>
              <w:top w:val="nil"/>
              <w:left w:val="single" w:sz="2" w:space="0" w:color="auto"/>
              <w:bottom w:val="nil"/>
              <w:right w:val="single" w:sz="2" w:space="0" w:color="auto"/>
            </w:tcBorders>
            <w:shd w:val="clear" w:color="auto" w:fill="171717"/>
          </w:tcPr>
          <w:p w14:paraId="66779E54" w14:textId="77777777" w:rsidR="004D6EC6" w:rsidRPr="00423EA1" w:rsidRDefault="004D6EC6" w:rsidP="00423EA1">
            <w:pPr>
              <w:spacing w:after="0" w:line="240" w:lineRule="auto"/>
              <w:rPr>
                <w:rFonts w:ascii="Segoe UI" w:eastAsia="Times New Roman" w:hAnsi="Segoe UI" w:cs="Segoe UI"/>
                <w:b/>
                <w:bCs/>
                <w:color w:val="E6E6E6"/>
                <w:sz w:val="24"/>
                <w:szCs w:val="24"/>
                <w:lang w:val="en-NZ" w:eastAsia="en-NZ"/>
              </w:rPr>
            </w:pPr>
          </w:p>
        </w:tc>
        <w:tc>
          <w:tcPr>
            <w:tcW w:w="0" w:type="auto"/>
            <w:tcBorders>
              <w:top w:val="nil"/>
              <w:left w:val="single" w:sz="2" w:space="0" w:color="auto"/>
              <w:bottom w:val="nil"/>
              <w:right w:val="single" w:sz="2" w:space="0" w:color="auto"/>
            </w:tcBorders>
            <w:shd w:val="clear" w:color="auto" w:fill="171717"/>
          </w:tcPr>
          <w:p w14:paraId="1601DB14" w14:textId="77777777" w:rsidR="004D6EC6" w:rsidRDefault="004D6EC6" w:rsidP="00423EA1">
            <w:pPr>
              <w:spacing w:after="0" w:line="240" w:lineRule="auto"/>
              <w:rPr>
                <w:rFonts w:ascii="Segoe UI" w:eastAsia="Times New Roman" w:hAnsi="Segoe UI" w:cs="Segoe UI"/>
                <w:b/>
                <w:bCs/>
                <w:color w:val="E6E6E6"/>
                <w:sz w:val="24"/>
                <w:szCs w:val="24"/>
                <w:lang w:val="en-NZ" w:eastAsia="en-NZ"/>
              </w:rPr>
            </w:pPr>
          </w:p>
        </w:tc>
        <w:tc>
          <w:tcPr>
            <w:tcW w:w="0" w:type="auto"/>
            <w:tcBorders>
              <w:top w:val="nil"/>
              <w:left w:val="single" w:sz="2" w:space="0" w:color="auto"/>
              <w:bottom w:val="nil"/>
              <w:right w:val="single" w:sz="2" w:space="0" w:color="auto"/>
            </w:tcBorders>
            <w:shd w:val="clear" w:color="auto" w:fill="171717"/>
          </w:tcPr>
          <w:p w14:paraId="603E4A95" w14:textId="77777777" w:rsidR="004D6EC6" w:rsidRPr="00423EA1" w:rsidRDefault="004D6EC6" w:rsidP="00423EA1">
            <w:pPr>
              <w:spacing w:after="0" w:line="240" w:lineRule="auto"/>
              <w:rPr>
                <w:rFonts w:ascii="Segoe UI" w:eastAsia="Times New Roman" w:hAnsi="Segoe UI" w:cs="Segoe UI"/>
                <w:b/>
                <w:bCs/>
                <w:color w:val="E6E6E6"/>
                <w:sz w:val="24"/>
                <w:szCs w:val="24"/>
                <w:lang w:val="en-NZ" w:eastAsia="en-NZ"/>
              </w:rPr>
            </w:pPr>
          </w:p>
        </w:tc>
      </w:tr>
      <w:tr w:rsidR="00423EA1" w:rsidRPr="00423EA1" w14:paraId="5C856401" w14:textId="77777777" w:rsidTr="00423EA1">
        <w:tc>
          <w:tcPr>
            <w:tcW w:w="0" w:type="auto"/>
            <w:tcBorders>
              <w:top w:val="single" w:sz="24" w:space="0" w:color="auto"/>
              <w:left w:val="single" w:sz="2" w:space="0" w:color="auto"/>
              <w:bottom w:val="single" w:sz="2" w:space="0" w:color="auto"/>
              <w:right w:val="single" w:sz="2" w:space="0" w:color="auto"/>
            </w:tcBorders>
            <w:shd w:val="clear" w:color="auto" w:fill="171717"/>
            <w:hideMark/>
          </w:tcPr>
          <w:p w14:paraId="3503C7B2" w14:textId="4937C706"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 xml:space="preserve">Study </w:t>
            </w:r>
          </w:p>
        </w:tc>
        <w:tc>
          <w:tcPr>
            <w:tcW w:w="0" w:type="auto"/>
            <w:tcBorders>
              <w:top w:val="single" w:sz="24" w:space="0" w:color="auto"/>
              <w:left w:val="single" w:sz="2" w:space="0" w:color="auto"/>
              <w:bottom w:val="single" w:sz="2" w:space="0" w:color="auto"/>
              <w:right w:val="single" w:sz="2" w:space="0" w:color="auto"/>
            </w:tcBorders>
            <w:shd w:val="clear" w:color="auto" w:fill="171717"/>
            <w:hideMark/>
          </w:tcPr>
          <w:p w14:paraId="6D10C8F5" w14:textId="6F9657C1" w:rsidR="00423EA1" w:rsidRPr="00423EA1" w:rsidRDefault="00423EA1"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w:t>
            </w:r>
          </w:p>
        </w:tc>
        <w:tc>
          <w:tcPr>
            <w:tcW w:w="0" w:type="auto"/>
            <w:tcBorders>
              <w:top w:val="single" w:sz="24" w:space="0" w:color="auto"/>
              <w:left w:val="single" w:sz="2" w:space="0" w:color="auto"/>
              <w:bottom w:val="single" w:sz="2" w:space="0" w:color="auto"/>
              <w:right w:val="single" w:sz="2" w:space="0" w:color="auto"/>
            </w:tcBorders>
            <w:shd w:val="clear" w:color="auto" w:fill="171717"/>
            <w:hideMark/>
          </w:tcPr>
          <w:p w14:paraId="37FA6247" w14:textId="60402D60"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12</w:t>
            </w:r>
            <w:r w:rsidR="00423EA1">
              <w:rPr>
                <w:rFonts w:ascii="Segoe UI" w:eastAsia="Times New Roman" w:hAnsi="Segoe UI" w:cs="Segoe UI"/>
                <w:color w:val="E6E6E6"/>
                <w:sz w:val="24"/>
                <w:szCs w:val="24"/>
                <w:lang w:val="en-NZ" w:eastAsia="en-NZ"/>
              </w:rPr>
              <w:t>hrs</w:t>
            </w:r>
          </w:p>
        </w:tc>
        <w:tc>
          <w:tcPr>
            <w:tcW w:w="0" w:type="auto"/>
            <w:tcBorders>
              <w:top w:val="single" w:sz="24" w:space="0" w:color="auto"/>
              <w:left w:val="single" w:sz="2" w:space="0" w:color="auto"/>
              <w:bottom w:val="single" w:sz="2" w:space="0" w:color="auto"/>
              <w:right w:val="single" w:sz="2" w:space="0" w:color="auto"/>
            </w:tcBorders>
            <w:shd w:val="clear" w:color="auto" w:fill="171717"/>
            <w:hideMark/>
          </w:tcPr>
          <w:p w14:paraId="1B9920A0" w14:textId="47142431" w:rsidR="00423EA1" w:rsidRPr="00423EA1" w:rsidRDefault="00423EA1" w:rsidP="00423EA1">
            <w:pPr>
              <w:spacing w:before="100" w:beforeAutospacing="1" w:after="100" w:afterAutospacing="1"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 xml:space="preserve"> $</w:t>
            </w:r>
            <w:r w:rsidR="007C6E00">
              <w:rPr>
                <w:rFonts w:ascii="Segoe UI" w:eastAsia="Times New Roman" w:hAnsi="Segoe UI" w:cs="Segoe UI"/>
                <w:color w:val="E6E6E6"/>
                <w:sz w:val="24"/>
                <w:szCs w:val="24"/>
                <w:lang w:val="en-NZ" w:eastAsia="en-NZ"/>
              </w:rPr>
              <w:t>0</w:t>
            </w:r>
          </w:p>
        </w:tc>
      </w:tr>
      <w:tr w:rsidR="00423EA1" w:rsidRPr="00423EA1" w14:paraId="51DE099A" w14:textId="77777777" w:rsidTr="00423EA1">
        <w:tc>
          <w:tcPr>
            <w:tcW w:w="0" w:type="auto"/>
            <w:tcBorders>
              <w:top w:val="single" w:sz="24" w:space="0" w:color="auto"/>
              <w:left w:val="single" w:sz="2" w:space="0" w:color="auto"/>
              <w:bottom w:val="single" w:sz="2" w:space="0" w:color="auto"/>
              <w:right w:val="single" w:sz="2" w:space="0" w:color="auto"/>
            </w:tcBorders>
            <w:shd w:val="clear" w:color="auto" w:fill="171717"/>
          </w:tcPr>
          <w:p w14:paraId="045A57F4" w14:textId="765A5338"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Requirement Gathering</w:t>
            </w:r>
          </w:p>
        </w:tc>
        <w:tc>
          <w:tcPr>
            <w:tcW w:w="0" w:type="auto"/>
            <w:tcBorders>
              <w:top w:val="single" w:sz="24" w:space="0" w:color="auto"/>
              <w:left w:val="single" w:sz="2" w:space="0" w:color="auto"/>
              <w:bottom w:val="single" w:sz="2" w:space="0" w:color="auto"/>
              <w:right w:val="single" w:sz="2" w:space="0" w:color="auto"/>
            </w:tcBorders>
            <w:shd w:val="clear" w:color="auto" w:fill="171717"/>
          </w:tcPr>
          <w:p w14:paraId="18ECDA19" w14:textId="5F080F66"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 xml:space="preserve">$ </w:t>
            </w:r>
            <w:r w:rsidR="007C6E00">
              <w:rPr>
                <w:rFonts w:ascii="Segoe UI" w:eastAsia="Times New Roman" w:hAnsi="Segoe UI" w:cs="Segoe UI"/>
                <w:color w:val="E6E6E6"/>
                <w:sz w:val="24"/>
                <w:szCs w:val="24"/>
                <w:lang w:val="en-NZ" w:eastAsia="en-NZ"/>
              </w:rPr>
              <w:t>15</w:t>
            </w:r>
          </w:p>
        </w:tc>
        <w:tc>
          <w:tcPr>
            <w:tcW w:w="0" w:type="auto"/>
            <w:tcBorders>
              <w:top w:val="single" w:sz="24" w:space="0" w:color="auto"/>
              <w:left w:val="single" w:sz="2" w:space="0" w:color="auto"/>
              <w:bottom w:val="single" w:sz="2" w:space="0" w:color="auto"/>
              <w:right w:val="single" w:sz="2" w:space="0" w:color="auto"/>
            </w:tcBorders>
            <w:shd w:val="clear" w:color="auto" w:fill="171717"/>
          </w:tcPr>
          <w:p w14:paraId="5177BC3C" w14:textId="6ABE38FC"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16hrs</w:t>
            </w:r>
          </w:p>
        </w:tc>
        <w:tc>
          <w:tcPr>
            <w:tcW w:w="0" w:type="auto"/>
            <w:tcBorders>
              <w:top w:val="single" w:sz="24" w:space="0" w:color="auto"/>
              <w:left w:val="single" w:sz="2" w:space="0" w:color="auto"/>
              <w:bottom w:val="single" w:sz="2" w:space="0" w:color="auto"/>
              <w:right w:val="single" w:sz="2" w:space="0" w:color="auto"/>
            </w:tcBorders>
            <w:shd w:val="clear" w:color="auto" w:fill="171717"/>
          </w:tcPr>
          <w:p w14:paraId="797D2AC0" w14:textId="7017F5D5"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 xml:space="preserve">$ </w:t>
            </w:r>
            <w:r w:rsidR="007C6E00">
              <w:rPr>
                <w:rFonts w:ascii="Segoe UI" w:eastAsia="Times New Roman" w:hAnsi="Segoe UI" w:cs="Segoe UI"/>
                <w:color w:val="E6E6E6"/>
                <w:sz w:val="24"/>
                <w:szCs w:val="24"/>
                <w:lang w:val="en-NZ" w:eastAsia="en-NZ"/>
              </w:rPr>
              <w:t>15</w:t>
            </w:r>
            <w:r>
              <w:rPr>
                <w:rFonts w:ascii="Segoe UI" w:eastAsia="Times New Roman" w:hAnsi="Segoe UI" w:cs="Segoe UI"/>
                <w:color w:val="E6E6E6"/>
                <w:sz w:val="24"/>
                <w:szCs w:val="24"/>
                <w:lang w:val="en-NZ" w:eastAsia="en-NZ"/>
              </w:rPr>
              <w:t xml:space="preserve">*16 =$ </w:t>
            </w:r>
            <w:r w:rsidR="007C6E00">
              <w:rPr>
                <w:rFonts w:ascii="Segoe UI" w:eastAsia="Times New Roman" w:hAnsi="Segoe UI" w:cs="Segoe UI"/>
                <w:color w:val="E6E6E6"/>
                <w:sz w:val="24"/>
                <w:szCs w:val="24"/>
                <w:lang w:val="en-NZ" w:eastAsia="en-NZ"/>
              </w:rPr>
              <w:t>240</w:t>
            </w:r>
          </w:p>
        </w:tc>
      </w:tr>
      <w:tr w:rsidR="00423EA1" w:rsidRPr="00423EA1" w14:paraId="51031935" w14:textId="77777777" w:rsidTr="00423EA1">
        <w:tc>
          <w:tcPr>
            <w:tcW w:w="0" w:type="auto"/>
            <w:tcBorders>
              <w:top w:val="single" w:sz="24" w:space="0" w:color="auto"/>
              <w:left w:val="single" w:sz="2" w:space="0" w:color="auto"/>
              <w:bottom w:val="single" w:sz="2" w:space="0" w:color="auto"/>
              <w:right w:val="single" w:sz="2" w:space="0" w:color="auto"/>
            </w:tcBorders>
            <w:shd w:val="clear" w:color="auto" w:fill="171717"/>
          </w:tcPr>
          <w:p w14:paraId="4E232A8B" w14:textId="604E791C"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Designing</w:t>
            </w:r>
          </w:p>
        </w:tc>
        <w:tc>
          <w:tcPr>
            <w:tcW w:w="0" w:type="auto"/>
            <w:tcBorders>
              <w:top w:val="single" w:sz="24" w:space="0" w:color="auto"/>
              <w:left w:val="single" w:sz="2" w:space="0" w:color="auto"/>
              <w:bottom w:val="single" w:sz="2" w:space="0" w:color="auto"/>
              <w:right w:val="single" w:sz="2" w:space="0" w:color="auto"/>
            </w:tcBorders>
            <w:shd w:val="clear" w:color="auto" w:fill="171717"/>
          </w:tcPr>
          <w:p w14:paraId="3623E8EB" w14:textId="107F2004"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 xml:space="preserve">$25 </w:t>
            </w:r>
          </w:p>
        </w:tc>
        <w:tc>
          <w:tcPr>
            <w:tcW w:w="0" w:type="auto"/>
            <w:tcBorders>
              <w:top w:val="single" w:sz="24" w:space="0" w:color="auto"/>
              <w:left w:val="single" w:sz="2" w:space="0" w:color="auto"/>
              <w:bottom w:val="single" w:sz="2" w:space="0" w:color="auto"/>
              <w:right w:val="single" w:sz="2" w:space="0" w:color="auto"/>
            </w:tcBorders>
            <w:shd w:val="clear" w:color="auto" w:fill="171717"/>
          </w:tcPr>
          <w:p w14:paraId="1AAB51B8" w14:textId="4BAFF921"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29 hrs</w:t>
            </w:r>
          </w:p>
        </w:tc>
        <w:tc>
          <w:tcPr>
            <w:tcW w:w="0" w:type="auto"/>
            <w:tcBorders>
              <w:top w:val="single" w:sz="24" w:space="0" w:color="auto"/>
              <w:left w:val="single" w:sz="2" w:space="0" w:color="auto"/>
              <w:bottom w:val="single" w:sz="2" w:space="0" w:color="auto"/>
              <w:right w:val="single" w:sz="2" w:space="0" w:color="auto"/>
            </w:tcBorders>
            <w:shd w:val="clear" w:color="auto" w:fill="171717"/>
          </w:tcPr>
          <w:p w14:paraId="396ACB39" w14:textId="3FFD1CBC" w:rsidR="00423EA1" w:rsidRPr="00423EA1" w:rsidRDefault="004D6EC6" w:rsidP="00423EA1">
            <w:pPr>
              <w:spacing w:before="100" w:beforeAutospacing="1" w:after="100" w:afterAutospacing="1"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$ 25*29=$ 725</w:t>
            </w:r>
          </w:p>
        </w:tc>
      </w:tr>
      <w:tr w:rsidR="00423EA1" w:rsidRPr="00423EA1" w14:paraId="47AD0691" w14:textId="77777777" w:rsidTr="007C6E00">
        <w:tc>
          <w:tcPr>
            <w:tcW w:w="0" w:type="auto"/>
            <w:tcBorders>
              <w:top w:val="single" w:sz="24" w:space="0" w:color="auto"/>
              <w:left w:val="single" w:sz="2" w:space="0" w:color="auto"/>
              <w:bottom w:val="single" w:sz="24" w:space="0" w:color="auto"/>
              <w:right w:val="single" w:sz="2" w:space="0" w:color="auto"/>
            </w:tcBorders>
            <w:shd w:val="clear" w:color="auto" w:fill="171717"/>
            <w:hideMark/>
          </w:tcPr>
          <w:p w14:paraId="7EEAD560" w14:textId="591E7862"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Coding</w:t>
            </w:r>
          </w:p>
        </w:tc>
        <w:tc>
          <w:tcPr>
            <w:tcW w:w="0" w:type="auto"/>
            <w:tcBorders>
              <w:top w:val="single" w:sz="24" w:space="0" w:color="auto"/>
              <w:left w:val="single" w:sz="2" w:space="0" w:color="auto"/>
              <w:bottom w:val="single" w:sz="24" w:space="0" w:color="auto"/>
              <w:right w:val="single" w:sz="2" w:space="0" w:color="auto"/>
            </w:tcBorders>
            <w:shd w:val="clear" w:color="auto" w:fill="171717"/>
            <w:hideMark/>
          </w:tcPr>
          <w:p w14:paraId="1208BCE3" w14:textId="0F145793"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$ 25</w:t>
            </w:r>
          </w:p>
        </w:tc>
        <w:tc>
          <w:tcPr>
            <w:tcW w:w="0" w:type="auto"/>
            <w:tcBorders>
              <w:top w:val="single" w:sz="24" w:space="0" w:color="auto"/>
              <w:left w:val="single" w:sz="2" w:space="0" w:color="auto"/>
              <w:bottom w:val="single" w:sz="24" w:space="0" w:color="auto"/>
              <w:right w:val="single" w:sz="2" w:space="0" w:color="auto"/>
            </w:tcBorders>
            <w:shd w:val="clear" w:color="auto" w:fill="171717"/>
            <w:hideMark/>
          </w:tcPr>
          <w:p w14:paraId="7443116D" w14:textId="283E9178"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38 hrs</w:t>
            </w:r>
          </w:p>
        </w:tc>
        <w:tc>
          <w:tcPr>
            <w:tcW w:w="0" w:type="auto"/>
            <w:tcBorders>
              <w:top w:val="single" w:sz="24" w:space="0" w:color="auto"/>
              <w:left w:val="single" w:sz="2" w:space="0" w:color="auto"/>
              <w:bottom w:val="single" w:sz="24" w:space="0" w:color="auto"/>
              <w:right w:val="single" w:sz="2" w:space="0" w:color="auto"/>
            </w:tcBorders>
            <w:shd w:val="clear" w:color="auto" w:fill="171717"/>
            <w:hideMark/>
          </w:tcPr>
          <w:p w14:paraId="4C006EF2" w14:textId="2E87BF8C" w:rsidR="00423EA1" w:rsidRPr="00423EA1" w:rsidRDefault="004D6EC6"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$ 25*38 =$ 950</w:t>
            </w:r>
          </w:p>
        </w:tc>
      </w:tr>
      <w:tr w:rsidR="007C6E00" w:rsidRPr="00423EA1" w14:paraId="08622069" w14:textId="77777777" w:rsidTr="007C6E00">
        <w:tc>
          <w:tcPr>
            <w:tcW w:w="0" w:type="auto"/>
            <w:tcBorders>
              <w:top w:val="single" w:sz="24" w:space="0" w:color="auto"/>
              <w:left w:val="single" w:sz="2" w:space="0" w:color="auto"/>
              <w:bottom w:val="single" w:sz="24" w:space="0" w:color="auto"/>
              <w:right w:val="single" w:sz="2" w:space="0" w:color="auto"/>
            </w:tcBorders>
            <w:shd w:val="clear" w:color="auto" w:fill="171717"/>
          </w:tcPr>
          <w:p w14:paraId="63DAAE03" w14:textId="39C97D33" w:rsidR="007C6E00" w:rsidRDefault="007C6E00"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Testing</w:t>
            </w:r>
          </w:p>
        </w:tc>
        <w:tc>
          <w:tcPr>
            <w:tcW w:w="0" w:type="auto"/>
            <w:tcBorders>
              <w:top w:val="single" w:sz="24" w:space="0" w:color="auto"/>
              <w:left w:val="single" w:sz="2" w:space="0" w:color="auto"/>
              <w:bottom w:val="single" w:sz="24" w:space="0" w:color="auto"/>
              <w:right w:val="single" w:sz="2" w:space="0" w:color="auto"/>
            </w:tcBorders>
            <w:shd w:val="clear" w:color="auto" w:fill="171717"/>
          </w:tcPr>
          <w:p w14:paraId="57529CDA" w14:textId="491615BE" w:rsidR="007C6E00" w:rsidRDefault="007C6E00"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$15</w:t>
            </w:r>
          </w:p>
        </w:tc>
        <w:tc>
          <w:tcPr>
            <w:tcW w:w="0" w:type="auto"/>
            <w:tcBorders>
              <w:top w:val="single" w:sz="24" w:space="0" w:color="auto"/>
              <w:left w:val="single" w:sz="2" w:space="0" w:color="auto"/>
              <w:bottom w:val="single" w:sz="24" w:space="0" w:color="auto"/>
              <w:right w:val="single" w:sz="2" w:space="0" w:color="auto"/>
            </w:tcBorders>
            <w:shd w:val="clear" w:color="auto" w:fill="171717"/>
          </w:tcPr>
          <w:p w14:paraId="17584964" w14:textId="3E030302" w:rsidR="007C6E00" w:rsidRDefault="007C6E00"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11 hrs</w:t>
            </w:r>
          </w:p>
        </w:tc>
        <w:tc>
          <w:tcPr>
            <w:tcW w:w="0" w:type="auto"/>
            <w:tcBorders>
              <w:top w:val="single" w:sz="24" w:space="0" w:color="auto"/>
              <w:left w:val="single" w:sz="2" w:space="0" w:color="auto"/>
              <w:bottom w:val="single" w:sz="24" w:space="0" w:color="auto"/>
              <w:right w:val="single" w:sz="2" w:space="0" w:color="auto"/>
            </w:tcBorders>
            <w:shd w:val="clear" w:color="auto" w:fill="171717"/>
          </w:tcPr>
          <w:p w14:paraId="31042DE9" w14:textId="1D1B4B0E" w:rsidR="007C6E00" w:rsidRDefault="007C6E00"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$15*11=$ 168</w:t>
            </w:r>
          </w:p>
        </w:tc>
      </w:tr>
      <w:tr w:rsidR="007C6E00" w:rsidRPr="00423EA1" w14:paraId="0574B342" w14:textId="77777777" w:rsidTr="007C6E00">
        <w:tc>
          <w:tcPr>
            <w:tcW w:w="0" w:type="auto"/>
            <w:tcBorders>
              <w:top w:val="single" w:sz="24" w:space="0" w:color="auto"/>
              <w:left w:val="single" w:sz="2" w:space="0" w:color="auto"/>
              <w:bottom w:val="single" w:sz="24" w:space="0" w:color="auto"/>
              <w:right w:val="single" w:sz="2" w:space="0" w:color="auto"/>
            </w:tcBorders>
            <w:shd w:val="clear" w:color="auto" w:fill="171717"/>
          </w:tcPr>
          <w:p w14:paraId="7838F3A0" w14:textId="210A3B4F" w:rsidR="007C6E00" w:rsidRDefault="007C6E00"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Error Solving</w:t>
            </w:r>
          </w:p>
        </w:tc>
        <w:tc>
          <w:tcPr>
            <w:tcW w:w="0" w:type="auto"/>
            <w:tcBorders>
              <w:top w:val="single" w:sz="24" w:space="0" w:color="auto"/>
              <w:left w:val="single" w:sz="2" w:space="0" w:color="auto"/>
              <w:bottom w:val="single" w:sz="24" w:space="0" w:color="auto"/>
              <w:right w:val="single" w:sz="2" w:space="0" w:color="auto"/>
            </w:tcBorders>
            <w:shd w:val="clear" w:color="auto" w:fill="171717"/>
          </w:tcPr>
          <w:p w14:paraId="3BE741B4" w14:textId="20920F35" w:rsidR="007C6E00" w:rsidRDefault="007C6E00"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w:t>
            </w:r>
          </w:p>
        </w:tc>
        <w:tc>
          <w:tcPr>
            <w:tcW w:w="0" w:type="auto"/>
            <w:tcBorders>
              <w:top w:val="single" w:sz="24" w:space="0" w:color="auto"/>
              <w:left w:val="single" w:sz="2" w:space="0" w:color="auto"/>
              <w:bottom w:val="single" w:sz="24" w:space="0" w:color="auto"/>
              <w:right w:val="single" w:sz="2" w:space="0" w:color="auto"/>
            </w:tcBorders>
            <w:shd w:val="clear" w:color="auto" w:fill="171717"/>
          </w:tcPr>
          <w:p w14:paraId="31D0648B" w14:textId="26838629" w:rsidR="007C6E00" w:rsidRDefault="007C6E00"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5 hrs</w:t>
            </w:r>
          </w:p>
        </w:tc>
        <w:tc>
          <w:tcPr>
            <w:tcW w:w="0" w:type="auto"/>
            <w:tcBorders>
              <w:top w:val="single" w:sz="24" w:space="0" w:color="auto"/>
              <w:left w:val="single" w:sz="2" w:space="0" w:color="auto"/>
              <w:bottom w:val="single" w:sz="24" w:space="0" w:color="auto"/>
              <w:right w:val="single" w:sz="2" w:space="0" w:color="auto"/>
            </w:tcBorders>
            <w:shd w:val="clear" w:color="auto" w:fill="171717"/>
          </w:tcPr>
          <w:p w14:paraId="22ADED48" w14:textId="01CC7D0B" w:rsidR="007C6E00" w:rsidRDefault="00B7403D"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$0</w:t>
            </w:r>
          </w:p>
        </w:tc>
      </w:tr>
      <w:tr w:rsidR="007C6E00" w:rsidRPr="00423EA1" w14:paraId="0D34C635" w14:textId="77777777" w:rsidTr="007C6E00">
        <w:tc>
          <w:tcPr>
            <w:tcW w:w="0" w:type="auto"/>
            <w:tcBorders>
              <w:top w:val="single" w:sz="24" w:space="0" w:color="auto"/>
              <w:left w:val="single" w:sz="2" w:space="0" w:color="auto"/>
              <w:bottom w:val="single" w:sz="24" w:space="0" w:color="auto"/>
              <w:right w:val="single" w:sz="2" w:space="0" w:color="auto"/>
            </w:tcBorders>
            <w:shd w:val="clear" w:color="auto" w:fill="171717"/>
          </w:tcPr>
          <w:p w14:paraId="533342F4" w14:textId="48D26B8B" w:rsidR="007C6E00" w:rsidRDefault="007C6E00"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Total</w:t>
            </w:r>
          </w:p>
        </w:tc>
        <w:tc>
          <w:tcPr>
            <w:tcW w:w="0" w:type="auto"/>
            <w:tcBorders>
              <w:top w:val="single" w:sz="24" w:space="0" w:color="auto"/>
              <w:left w:val="single" w:sz="2" w:space="0" w:color="auto"/>
              <w:bottom w:val="single" w:sz="24" w:space="0" w:color="auto"/>
              <w:right w:val="single" w:sz="2" w:space="0" w:color="auto"/>
            </w:tcBorders>
            <w:shd w:val="clear" w:color="auto" w:fill="171717"/>
          </w:tcPr>
          <w:p w14:paraId="709C5D35" w14:textId="05314F8E" w:rsidR="007C6E00" w:rsidRDefault="007C6E00" w:rsidP="00423EA1">
            <w:pPr>
              <w:spacing w:after="0" w:line="240" w:lineRule="auto"/>
              <w:rPr>
                <w:rFonts w:ascii="Segoe UI" w:eastAsia="Times New Roman" w:hAnsi="Segoe UI" w:cs="Segoe UI"/>
                <w:color w:val="E6E6E6"/>
                <w:sz w:val="24"/>
                <w:szCs w:val="24"/>
                <w:lang w:val="en-NZ" w:eastAsia="en-NZ"/>
              </w:rPr>
            </w:pPr>
          </w:p>
        </w:tc>
        <w:tc>
          <w:tcPr>
            <w:tcW w:w="0" w:type="auto"/>
            <w:tcBorders>
              <w:top w:val="single" w:sz="24" w:space="0" w:color="auto"/>
              <w:left w:val="single" w:sz="2" w:space="0" w:color="auto"/>
              <w:bottom w:val="single" w:sz="24" w:space="0" w:color="auto"/>
              <w:right w:val="single" w:sz="2" w:space="0" w:color="auto"/>
            </w:tcBorders>
            <w:shd w:val="clear" w:color="auto" w:fill="171717"/>
          </w:tcPr>
          <w:p w14:paraId="39B0C0E7" w14:textId="77777777" w:rsidR="007C6E00" w:rsidRDefault="007C6E00" w:rsidP="00423EA1">
            <w:pPr>
              <w:spacing w:after="0" w:line="240" w:lineRule="auto"/>
              <w:rPr>
                <w:rFonts w:ascii="Segoe UI" w:eastAsia="Times New Roman" w:hAnsi="Segoe UI" w:cs="Segoe UI"/>
                <w:color w:val="E6E6E6"/>
                <w:sz w:val="24"/>
                <w:szCs w:val="24"/>
                <w:lang w:val="en-NZ" w:eastAsia="en-NZ"/>
              </w:rPr>
            </w:pPr>
          </w:p>
        </w:tc>
        <w:tc>
          <w:tcPr>
            <w:tcW w:w="0" w:type="auto"/>
            <w:tcBorders>
              <w:top w:val="single" w:sz="24" w:space="0" w:color="auto"/>
              <w:left w:val="single" w:sz="2" w:space="0" w:color="auto"/>
              <w:bottom w:val="single" w:sz="24" w:space="0" w:color="auto"/>
              <w:right w:val="single" w:sz="2" w:space="0" w:color="auto"/>
            </w:tcBorders>
            <w:shd w:val="clear" w:color="auto" w:fill="171717"/>
          </w:tcPr>
          <w:p w14:paraId="4CE52121" w14:textId="1C7D3781" w:rsidR="007C6E00" w:rsidRDefault="007C6E00"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$ 2083</w:t>
            </w:r>
          </w:p>
        </w:tc>
      </w:tr>
      <w:tr w:rsidR="00423EA1" w:rsidRPr="00423EA1" w14:paraId="7AF8FB25" w14:textId="77777777" w:rsidTr="00423EA1">
        <w:tc>
          <w:tcPr>
            <w:tcW w:w="0" w:type="auto"/>
            <w:tcBorders>
              <w:top w:val="single" w:sz="24" w:space="0" w:color="auto"/>
              <w:left w:val="single" w:sz="2" w:space="0" w:color="auto"/>
              <w:bottom w:val="single" w:sz="2" w:space="0" w:color="auto"/>
              <w:right w:val="single" w:sz="2" w:space="0" w:color="auto"/>
            </w:tcBorders>
            <w:shd w:val="clear" w:color="auto" w:fill="171717"/>
          </w:tcPr>
          <w:p w14:paraId="53E1BB8C" w14:textId="77777777" w:rsidR="00423EA1" w:rsidRDefault="00423EA1"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Margin –</w:t>
            </w:r>
            <w:r w:rsidR="00EF1119">
              <w:rPr>
                <w:rFonts w:ascii="Segoe UI" w:eastAsia="Times New Roman" w:hAnsi="Segoe UI" w:cs="Segoe UI"/>
                <w:color w:val="E6E6E6"/>
                <w:sz w:val="24"/>
                <w:szCs w:val="24"/>
                <w:lang w:val="en-NZ" w:eastAsia="en-NZ"/>
              </w:rPr>
              <w:t>2</w:t>
            </w:r>
            <w:r>
              <w:rPr>
                <w:rFonts w:ascii="Segoe UI" w:eastAsia="Times New Roman" w:hAnsi="Segoe UI" w:cs="Segoe UI"/>
                <w:color w:val="E6E6E6"/>
                <w:sz w:val="24"/>
                <w:szCs w:val="24"/>
                <w:lang w:val="en-NZ" w:eastAsia="en-NZ"/>
              </w:rPr>
              <w:t>0%</w:t>
            </w:r>
          </w:p>
        </w:tc>
        <w:tc>
          <w:tcPr>
            <w:tcW w:w="0" w:type="auto"/>
            <w:tcBorders>
              <w:top w:val="single" w:sz="24" w:space="0" w:color="auto"/>
              <w:left w:val="single" w:sz="2" w:space="0" w:color="auto"/>
              <w:bottom w:val="single" w:sz="2" w:space="0" w:color="auto"/>
              <w:right w:val="single" w:sz="2" w:space="0" w:color="auto"/>
            </w:tcBorders>
            <w:shd w:val="clear" w:color="auto" w:fill="171717"/>
          </w:tcPr>
          <w:p w14:paraId="15E4BFA8" w14:textId="1C8F8B39" w:rsidR="00423EA1" w:rsidRDefault="00423EA1"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w:t>
            </w:r>
            <w:r w:rsidR="00B7403D">
              <w:rPr>
                <w:rFonts w:ascii="Segoe UI" w:eastAsia="Times New Roman" w:hAnsi="Segoe UI" w:cs="Segoe UI"/>
                <w:color w:val="E6E6E6"/>
                <w:sz w:val="24"/>
                <w:szCs w:val="24"/>
                <w:lang w:val="en-NZ" w:eastAsia="en-NZ"/>
              </w:rPr>
              <w:t>273</w:t>
            </w:r>
          </w:p>
        </w:tc>
        <w:tc>
          <w:tcPr>
            <w:tcW w:w="0" w:type="auto"/>
            <w:tcBorders>
              <w:top w:val="single" w:sz="24" w:space="0" w:color="auto"/>
              <w:left w:val="single" w:sz="2" w:space="0" w:color="auto"/>
              <w:bottom w:val="single" w:sz="2" w:space="0" w:color="auto"/>
              <w:right w:val="single" w:sz="2" w:space="0" w:color="auto"/>
            </w:tcBorders>
            <w:shd w:val="clear" w:color="auto" w:fill="171717"/>
          </w:tcPr>
          <w:p w14:paraId="039942B0" w14:textId="77777777" w:rsidR="00423EA1" w:rsidRDefault="00423EA1" w:rsidP="00423EA1">
            <w:pPr>
              <w:spacing w:after="0" w:line="240" w:lineRule="auto"/>
              <w:rPr>
                <w:rFonts w:ascii="Segoe UI" w:eastAsia="Times New Roman" w:hAnsi="Segoe UI" w:cs="Segoe UI"/>
                <w:color w:val="E6E6E6"/>
                <w:sz w:val="24"/>
                <w:szCs w:val="24"/>
                <w:lang w:val="en-NZ" w:eastAsia="en-NZ"/>
              </w:rPr>
            </w:pPr>
          </w:p>
        </w:tc>
        <w:tc>
          <w:tcPr>
            <w:tcW w:w="0" w:type="auto"/>
            <w:tcBorders>
              <w:top w:val="single" w:sz="24" w:space="0" w:color="auto"/>
              <w:left w:val="single" w:sz="2" w:space="0" w:color="auto"/>
              <w:bottom w:val="single" w:sz="2" w:space="0" w:color="auto"/>
              <w:right w:val="single" w:sz="2" w:space="0" w:color="auto"/>
            </w:tcBorders>
            <w:shd w:val="clear" w:color="auto" w:fill="171717"/>
          </w:tcPr>
          <w:p w14:paraId="29A00553" w14:textId="43F1BEA7" w:rsidR="00423EA1" w:rsidRPr="00423EA1" w:rsidRDefault="00423EA1" w:rsidP="00423EA1">
            <w:pPr>
              <w:spacing w:after="0" w:line="240" w:lineRule="auto"/>
              <w:rPr>
                <w:rFonts w:ascii="Segoe UI" w:eastAsia="Times New Roman" w:hAnsi="Segoe UI" w:cs="Segoe UI"/>
                <w:color w:val="E6E6E6"/>
                <w:sz w:val="24"/>
                <w:szCs w:val="24"/>
                <w:lang w:val="en-NZ" w:eastAsia="en-NZ"/>
              </w:rPr>
            </w:pPr>
            <w:r>
              <w:rPr>
                <w:rFonts w:ascii="Segoe UI" w:eastAsia="Times New Roman" w:hAnsi="Segoe UI" w:cs="Segoe UI"/>
                <w:color w:val="E6E6E6"/>
                <w:sz w:val="24"/>
                <w:szCs w:val="24"/>
                <w:lang w:val="en-NZ" w:eastAsia="en-NZ"/>
              </w:rPr>
              <w:t>$1</w:t>
            </w:r>
            <w:r w:rsidR="00B7403D">
              <w:rPr>
                <w:rFonts w:ascii="Segoe UI" w:eastAsia="Times New Roman" w:hAnsi="Segoe UI" w:cs="Segoe UI"/>
                <w:color w:val="E6E6E6"/>
                <w:sz w:val="24"/>
                <w:szCs w:val="24"/>
                <w:lang w:val="en-NZ" w:eastAsia="en-NZ"/>
              </w:rPr>
              <w:t>81</w:t>
            </w:r>
            <w:r>
              <w:rPr>
                <w:rFonts w:ascii="Segoe UI" w:eastAsia="Times New Roman" w:hAnsi="Segoe UI" w:cs="Segoe UI"/>
                <w:color w:val="E6E6E6"/>
                <w:sz w:val="24"/>
                <w:szCs w:val="24"/>
                <w:lang w:val="en-NZ" w:eastAsia="en-NZ"/>
              </w:rPr>
              <w:t>0</w:t>
            </w:r>
          </w:p>
        </w:tc>
      </w:tr>
    </w:tbl>
    <w:p w14:paraId="3CC7AAE9" w14:textId="77777777" w:rsidR="007C7932" w:rsidRDefault="00423EA1" w:rsidP="007C7932">
      <w:pPr>
        <w:rPr>
          <w:rFonts w:ascii="Calibri" w:hAnsi="Calibri" w:cs="Calibri"/>
          <w:color w:val="000000"/>
          <w:sz w:val="20"/>
          <w:szCs w:val="20"/>
        </w:rPr>
      </w:pPr>
      <w:r>
        <w:rPr>
          <w:rFonts w:ascii="Calibri" w:hAnsi="Calibri" w:cs="Calibri"/>
          <w:color w:val="000000"/>
          <w:sz w:val="20"/>
          <w:szCs w:val="20"/>
        </w:rPr>
        <w:t>Source :-</w:t>
      </w:r>
      <w:hyperlink r:id="rId6" w:history="1">
        <w:r>
          <w:rPr>
            <w:rStyle w:val="Hyperlink"/>
          </w:rPr>
          <w:t>About cost templates | Microsoft Docs</w:t>
        </w:r>
      </w:hyperlink>
    </w:p>
    <w:p w14:paraId="52F478D9" w14:textId="77777777" w:rsidR="007C7932" w:rsidRDefault="007C7932" w:rsidP="007C7932">
      <w:pPr>
        <w:rPr>
          <w:rFonts w:ascii="Calibri" w:hAnsi="Calibri" w:cs="Calibri"/>
          <w:color w:val="000000"/>
          <w:sz w:val="20"/>
          <w:szCs w:val="20"/>
        </w:rPr>
      </w:pPr>
    </w:p>
    <w:p w14:paraId="07CCEC43" w14:textId="77777777" w:rsidR="007C7932" w:rsidRDefault="007C7932" w:rsidP="007C7932">
      <w:pPr>
        <w:rPr>
          <w:rFonts w:ascii="Calibri" w:hAnsi="Calibri" w:cs="Calibri"/>
          <w:color w:val="000000"/>
          <w:sz w:val="20"/>
          <w:szCs w:val="20"/>
        </w:rPr>
      </w:pPr>
      <w:r>
        <w:rPr>
          <w:rFonts w:ascii="Calibri" w:hAnsi="Calibri" w:cs="Calibri"/>
          <w:b/>
          <w:color w:val="000000"/>
          <w:sz w:val="20"/>
          <w:szCs w:val="20"/>
        </w:rPr>
        <w:t>Project management: -</w:t>
      </w:r>
      <w:r>
        <w:rPr>
          <w:rFonts w:ascii="Calibri" w:hAnsi="Calibri" w:cs="Calibri"/>
          <w:color w:val="000000"/>
          <w:sz w:val="20"/>
          <w:szCs w:val="20"/>
        </w:rPr>
        <w:t xml:space="preserve"> Project management is the science and art of organizing all the components of a project. For example, the launching of a new service, a marketing campaign, or the development of a new product are projects. In fact, even a wedding is a project that requires management.</w:t>
      </w:r>
    </w:p>
    <w:p w14:paraId="5B906822" w14:textId="0CEF0BFD" w:rsidR="007C7932" w:rsidRPr="00EB7584" w:rsidRDefault="00EF1119" w:rsidP="007C7932">
      <w:pPr>
        <w:rPr>
          <w:rFonts w:ascii="Calibri" w:hAnsi="Calibri" w:cs="Calibri"/>
          <w:b/>
          <w:bCs/>
          <w:color w:val="000000"/>
          <w:sz w:val="20"/>
          <w:szCs w:val="20"/>
        </w:rPr>
      </w:pPr>
      <w:r w:rsidRPr="00EB7584">
        <w:rPr>
          <w:rFonts w:ascii="Calibri" w:hAnsi="Calibri" w:cs="Calibri"/>
          <w:b/>
          <w:bCs/>
          <w:color w:val="000000"/>
          <w:sz w:val="20"/>
          <w:szCs w:val="20"/>
        </w:rPr>
        <w:t xml:space="preserve">Waterwall methodology – </w:t>
      </w:r>
    </w:p>
    <w:p w14:paraId="49ABAC45" w14:textId="546D2AC0" w:rsidR="00EB7584" w:rsidRDefault="00EB7584" w:rsidP="007C7932">
      <w:pPr>
        <w:rPr>
          <w:rFonts w:ascii="Calibri" w:hAnsi="Calibri" w:cs="Calibri"/>
          <w:color w:val="000000"/>
          <w:sz w:val="20"/>
          <w:szCs w:val="20"/>
        </w:rPr>
      </w:pPr>
      <w:r w:rsidRPr="00EB7584">
        <w:rPr>
          <w:rFonts w:ascii="Calibri" w:hAnsi="Calibri" w:cs="Calibri"/>
          <w:color w:val="000000"/>
          <w:sz w:val="20"/>
          <w:szCs w:val="20"/>
        </w:rPr>
        <w:t>The waterfall methodology is a project management approach that emphasizes a linear progression from beginning to end of a project. This methodology, often used by engineers, is front-loaded to rely on careful planning, detailed documentation, and consecutive execution.</w:t>
      </w:r>
    </w:p>
    <w:p w14:paraId="7B0DD8D2" w14:textId="34358F46" w:rsidR="00EB7584" w:rsidRDefault="00EB7584" w:rsidP="007C7932">
      <w:pPr>
        <w:rPr>
          <w:rFonts w:ascii="Calibri" w:hAnsi="Calibri" w:cs="Calibri"/>
          <w:color w:val="000000"/>
          <w:sz w:val="20"/>
          <w:szCs w:val="20"/>
        </w:rPr>
      </w:pPr>
      <w:r>
        <w:rPr>
          <w:rFonts w:ascii="Calibri" w:hAnsi="Calibri" w:cs="Calibri"/>
          <w:color w:val="000000"/>
          <w:sz w:val="20"/>
          <w:szCs w:val="20"/>
        </w:rPr>
        <w:t xml:space="preserve">Benefits of this methodology: </w:t>
      </w:r>
    </w:p>
    <w:p w14:paraId="3797658C" w14:textId="05C649D3" w:rsidR="00EB7584" w:rsidRDefault="00EB7584" w:rsidP="007C7932">
      <w:pPr>
        <w:rPr>
          <w:rFonts w:ascii="Calibri" w:hAnsi="Calibri" w:cs="Calibri"/>
          <w:color w:val="000000"/>
          <w:sz w:val="20"/>
          <w:szCs w:val="20"/>
        </w:rPr>
      </w:pPr>
      <w:r w:rsidRPr="00EB7584">
        <w:rPr>
          <w:rFonts w:ascii="Calibri" w:hAnsi="Calibri" w:cs="Calibri"/>
          <w:color w:val="000000"/>
          <w:sz w:val="20"/>
          <w:szCs w:val="20"/>
        </w:rPr>
        <w:t>Developers can catch design errors during the analysis and design stages, helping them to avoid writing faulty code during the implementation phase.</w:t>
      </w:r>
    </w:p>
    <w:p w14:paraId="0E8ADBD6" w14:textId="77777777" w:rsidR="00EB7584" w:rsidRDefault="00EB7584" w:rsidP="007C7932">
      <w:pPr>
        <w:rPr>
          <w:rFonts w:ascii="Calibri" w:hAnsi="Calibri" w:cs="Calibri"/>
          <w:b/>
          <w:bCs/>
          <w:color w:val="000000"/>
          <w:sz w:val="20"/>
          <w:szCs w:val="20"/>
        </w:rPr>
      </w:pPr>
      <w:r w:rsidRPr="00EB7584">
        <w:rPr>
          <w:rFonts w:ascii="Calibri" w:hAnsi="Calibri" w:cs="Calibri"/>
          <w:color w:val="000000"/>
          <w:sz w:val="20"/>
          <w:szCs w:val="20"/>
        </w:rPr>
        <w:t>The total cost of the project can be accurately estimated, as can the timeline, after the requirements have been defined.</w:t>
      </w:r>
      <w:r>
        <w:rPr>
          <w:rFonts w:ascii="Calibri" w:hAnsi="Calibri" w:cs="Calibri"/>
          <w:b/>
          <w:bCs/>
          <w:color w:val="000000"/>
          <w:sz w:val="20"/>
          <w:szCs w:val="20"/>
        </w:rPr>
        <w:t xml:space="preserve"> </w:t>
      </w:r>
    </w:p>
    <w:p w14:paraId="32E3D18B" w14:textId="7940D196" w:rsidR="00EB7584" w:rsidRPr="00EB7584" w:rsidRDefault="00EB7584" w:rsidP="007C7932">
      <w:pPr>
        <w:rPr>
          <w:rFonts w:ascii="Calibri" w:hAnsi="Calibri" w:cs="Calibri"/>
          <w:color w:val="000000"/>
          <w:sz w:val="20"/>
          <w:szCs w:val="20"/>
        </w:rPr>
      </w:pPr>
      <w:r>
        <w:rPr>
          <w:rFonts w:ascii="Calibri" w:hAnsi="Calibri" w:cs="Calibri"/>
          <w:b/>
          <w:bCs/>
          <w:color w:val="000000"/>
          <w:sz w:val="20"/>
          <w:szCs w:val="20"/>
        </w:rPr>
        <w:t>Source:</w:t>
      </w:r>
      <w:r w:rsidRPr="00EB7584">
        <w:rPr>
          <w:rFonts w:ascii="Calibri" w:hAnsi="Calibri" w:cs="Calibri"/>
          <w:color w:val="000000"/>
          <w:sz w:val="20"/>
          <w:szCs w:val="20"/>
        </w:rPr>
        <w:t xml:space="preserve"> https://www.workfront.com/project-management</w:t>
      </w:r>
    </w:p>
    <w:p w14:paraId="4DF7B71E" w14:textId="78FFA68C" w:rsidR="00EF1119" w:rsidRDefault="00EF1119" w:rsidP="007C7932">
      <w:pPr>
        <w:rPr>
          <w:rFonts w:ascii="Calibri" w:hAnsi="Calibri" w:cs="Calibri"/>
          <w:color w:val="000000"/>
          <w:sz w:val="20"/>
          <w:szCs w:val="20"/>
        </w:rPr>
      </w:pPr>
      <w:r>
        <w:rPr>
          <w:rFonts w:ascii="Calibri" w:hAnsi="Calibri" w:cs="Calibri"/>
          <w:color w:val="000000"/>
          <w:sz w:val="20"/>
          <w:szCs w:val="20"/>
        </w:rPr>
        <w:t xml:space="preserve">Gantt chart – stay on </w:t>
      </w:r>
      <w:r w:rsidR="0047683C">
        <w:rPr>
          <w:rFonts w:ascii="Calibri" w:hAnsi="Calibri" w:cs="Calibri"/>
          <w:color w:val="000000"/>
          <w:sz w:val="20"/>
          <w:szCs w:val="20"/>
        </w:rPr>
        <w:t>track,</w:t>
      </w:r>
      <w:r>
        <w:rPr>
          <w:rFonts w:ascii="Calibri" w:hAnsi="Calibri" w:cs="Calibri"/>
          <w:color w:val="000000"/>
          <w:sz w:val="20"/>
          <w:szCs w:val="20"/>
        </w:rPr>
        <w:t xml:space="preserve"> monitoring </w:t>
      </w:r>
    </w:p>
    <w:p w14:paraId="20A44E3F" w14:textId="6BE00A11" w:rsidR="007C7932" w:rsidRPr="002F55F9" w:rsidRDefault="007C7932" w:rsidP="002F55F9">
      <w:pPr>
        <w:rPr>
          <w:rFonts w:ascii="Calibri" w:hAnsi="Calibri" w:cs="Calibri"/>
          <w:color w:val="000000"/>
          <w:sz w:val="20"/>
          <w:szCs w:val="20"/>
        </w:rPr>
      </w:pPr>
      <w:r>
        <w:rPr>
          <w:rFonts w:ascii="Calibri" w:hAnsi="Calibri" w:cs="Calibri"/>
          <w:color w:val="000000"/>
          <w:sz w:val="20"/>
          <w:szCs w:val="20"/>
        </w:rPr>
        <w:br w:type="page"/>
      </w:r>
    </w:p>
    <w:p w14:paraId="5A5A8992" w14:textId="3C98793D" w:rsidR="00795ADA" w:rsidRDefault="00756345" w:rsidP="00795ADA">
      <w:r>
        <w:rPr>
          <w:noProof/>
        </w:rPr>
        <w:lastRenderedPageBreak/>
        <w:pict w14:anchorId="406FDC39">
          <v:rect id="_x0000_s1033" style="position:absolute;margin-left:2.6pt;margin-top:-21.2pt;width:537pt;height:51pt;z-index:251663360" fillcolor="#4f81bd [3204]" strokecolor="#f2f2f2 [3041]" strokeweight="3pt">
            <v:shadow on="t" type="perspective" color="#243f60 [1604]" opacity=".5" offset="1pt" offset2="-1pt"/>
            <v:textbox>
              <w:txbxContent>
                <w:p w14:paraId="6D83991C" w14:textId="428D5A00" w:rsidR="00E50402" w:rsidRPr="00E50402" w:rsidRDefault="00E50402" w:rsidP="00E50402">
                  <w:pPr>
                    <w:jc w:val="center"/>
                    <w:rPr>
                      <w:color w:val="FFFFFF" w:themeColor="background1"/>
                      <w:sz w:val="46"/>
                      <w:szCs w:val="46"/>
                      <w:lang w:val="en-IN"/>
                    </w:rPr>
                  </w:pPr>
                  <w:r w:rsidRPr="00E50402">
                    <w:rPr>
                      <w:color w:val="FFFFFF" w:themeColor="background1"/>
                      <w:sz w:val="46"/>
                      <w:szCs w:val="46"/>
                      <w:lang w:val="en-IN"/>
                    </w:rPr>
                    <w:t>Task Planner</w:t>
                  </w:r>
                </w:p>
              </w:txbxContent>
            </v:textbox>
          </v:rect>
        </w:pict>
      </w:r>
    </w:p>
    <w:p w14:paraId="66731ADC" w14:textId="0EC0FEEA" w:rsidR="00E50402" w:rsidRDefault="00E50402" w:rsidP="00795ADA"/>
    <w:p w14:paraId="1D000132" w14:textId="6D7B856E" w:rsidR="00E50402" w:rsidRDefault="00756345" w:rsidP="00795ADA">
      <w:r>
        <w:rPr>
          <w:noProof/>
        </w:rPr>
        <w:pict w14:anchorId="23E23C49">
          <v:rect id="_x0000_s1039" style="position:absolute;margin-left:458.6pt;margin-top:22.7pt;width:1in;height:29.4pt;z-index:251669504" fillcolor="#4bacc6 [3208]" strokecolor="#f2f2f2 [3041]" strokeweight="3pt">
            <v:shadow on="t" type="perspective" color="#205867 [1608]" opacity=".5" offset="1pt" offset2="-1pt"/>
            <v:textbox>
              <w:txbxContent>
                <w:p w14:paraId="6FD38E2C" w14:textId="66847B39" w:rsidR="00FB14B6" w:rsidRPr="00FB14B6" w:rsidRDefault="00FB14B6">
                  <w:pPr>
                    <w:rPr>
                      <w:color w:val="FFFFFF" w:themeColor="background1"/>
                      <w:lang w:val="en-IN"/>
                    </w:rPr>
                  </w:pPr>
                  <w:r w:rsidRPr="00FB14B6">
                    <w:rPr>
                      <w:color w:val="FFFFFF" w:themeColor="background1"/>
                      <w:lang w:val="en-IN"/>
                    </w:rPr>
                    <w:t>Week 4</w:t>
                  </w:r>
                </w:p>
              </w:txbxContent>
            </v:textbox>
          </v:rect>
        </w:pict>
      </w:r>
      <w:r>
        <w:rPr>
          <w:noProof/>
        </w:rPr>
        <w:pict w14:anchorId="27D87452">
          <v:roundrect id="_x0000_s1038" style="position:absolute;margin-left:383.6pt;margin-top:22.7pt;width:59.4pt;height:27pt;z-index:251668480" arcsize="10923f" fillcolor="#4bacc6 [3208]" strokecolor="#f2f2f2 [3041]" strokeweight="3pt">
            <v:shadow on="t" type="perspective" color="#205867 [1608]" opacity=".5" offset="1pt" offset2="-1pt"/>
            <v:textbox>
              <w:txbxContent>
                <w:p w14:paraId="7FB0433E" w14:textId="2EBA48EF" w:rsidR="00FB14B6" w:rsidRPr="00FB14B6" w:rsidRDefault="00FB14B6">
                  <w:pPr>
                    <w:rPr>
                      <w:color w:val="FFFFFF" w:themeColor="background1"/>
                      <w:lang w:val="en-IN"/>
                    </w:rPr>
                  </w:pPr>
                  <w:r w:rsidRPr="00FB14B6">
                    <w:rPr>
                      <w:color w:val="FFFFFF" w:themeColor="background1"/>
                      <w:lang w:val="en-IN"/>
                    </w:rPr>
                    <w:t>Week 3</w:t>
                  </w:r>
                </w:p>
              </w:txbxContent>
            </v:textbox>
          </v:roundrect>
        </w:pict>
      </w:r>
      <w:r>
        <w:rPr>
          <w:noProof/>
        </w:rPr>
        <w:pict w14:anchorId="1EC43614">
          <v:roundrect id="_x0000_s1036" style="position:absolute;margin-left:302.6pt;margin-top:19.1pt;width:70.2pt;height:28.2pt;z-index:251666432" arcsize="10923f" fillcolor="#4bacc6 [3208]" strokecolor="#f2f2f2 [3041]" strokeweight="3pt">
            <v:shadow on="t" type="perspective" color="#205867 [1608]" opacity=".5" offset="1pt" offset2="-1pt"/>
            <v:textbox>
              <w:txbxContent>
                <w:p w14:paraId="13380F0F" w14:textId="24A0CF5E" w:rsidR="00FB14B6" w:rsidRPr="00FB14B6" w:rsidRDefault="00FB14B6">
                  <w:pPr>
                    <w:rPr>
                      <w:color w:val="FFFFFF" w:themeColor="background1"/>
                      <w:lang w:val="en-IN"/>
                    </w:rPr>
                  </w:pPr>
                  <w:r w:rsidRPr="00FB14B6">
                    <w:rPr>
                      <w:color w:val="FFFFFF" w:themeColor="background1"/>
                      <w:lang w:val="en-IN"/>
                    </w:rPr>
                    <w:t>Week 2</w:t>
                  </w:r>
                </w:p>
              </w:txbxContent>
            </v:textbox>
          </v:roundrect>
        </w:pict>
      </w:r>
      <w:r>
        <w:rPr>
          <w:noProof/>
        </w:rPr>
        <w:pict w14:anchorId="102211CA">
          <v:rect id="_x0000_s1037" style="position:absolute;margin-left:206.6pt;margin-top:16.1pt;width:70.2pt;height:27.6pt;z-index:251667456" fillcolor="#4bacc6 [3208]" strokecolor="#f2f2f2 [3041]" strokeweight="3pt">
            <v:shadow on="t" type="perspective" color="#205867 [1608]" opacity=".5" offset="1pt" offset2="-1pt"/>
            <v:textbox>
              <w:txbxContent>
                <w:p w14:paraId="06112078" w14:textId="0FBB4F7C" w:rsidR="00FB14B6" w:rsidRPr="00FB14B6" w:rsidRDefault="00FB14B6">
                  <w:pPr>
                    <w:rPr>
                      <w:color w:val="FFFFFF" w:themeColor="background1"/>
                      <w:lang w:val="en-IN"/>
                    </w:rPr>
                  </w:pPr>
                  <w:r w:rsidRPr="00FB14B6">
                    <w:rPr>
                      <w:color w:val="FFFFFF" w:themeColor="background1"/>
                      <w:lang w:val="en-IN"/>
                    </w:rPr>
                    <w:t>Week 1</w:t>
                  </w:r>
                </w:p>
              </w:txbxContent>
            </v:textbox>
          </v:rect>
        </w:pict>
      </w:r>
      <w:r>
        <w:rPr>
          <w:noProof/>
        </w:rPr>
        <w:pict w14:anchorId="34502953">
          <v:roundrect id="_x0000_s1034" style="position:absolute;margin-left:16.4pt;margin-top:5.3pt;width:167.4pt;height:46.8pt;z-index:251664384" arcsize="10923f" fillcolor="#9bbb59 [3206]" strokecolor="#f2f2f2 [3041]" strokeweight="3pt">
            <v:shadow on="t" type="perspective" color="#4e6128 [1606]" opacity=".5" offset="1pt" offset2="-1pt"/>
            <v:textbox>
              <w:txbxContent>
                <w:p w14:paraId="1B5AF50F" w14:textId="37A40841" w:rsidR="00C811DB" w:rsidRPr="00C811DB" w:rsidRDefault="00C811DB" w:rsidP="00C811DB">
                  <w:pPr>
                    <w:jc w:val="center"/>
                    <w:rPr>
                      <w:b/>
                      <w:bCs/>
                      <w:color w:val="FFFFFF" w:themeColor="background1"/>
                      <w:sz w:val="44"/>
                      <w:szCs w:val="44"/>
                      <w:lang w:val="en-IN"/>
                    </w:rPr>
                  </w:pPr>
                  <w:r w:rsidRPr="00C811DB">
                    <w:rPr>
                      <w:b/>
                      <w:bCs/>
                      <w:color w:val="FFFFFF" w:themeColor="background1"/>
                      <w:sz w:val="44"/>
                      <w:szCs w:val="44"/>
                      <w:lang w:val="en-IN"/>
                    </w:rPr>
                    <w:t>Tasks</w:t>
                  </w:r>
                </w:p>
              </w:txbxContent>
            </v:textbox>
          </v:roundrect>
        </w:pict>
      </w:r>
    </w:p>
    <w:p w14:paraId="770309CA" w14:textId="0A83466C" w:rsidR="00E50402" w:rsidRDefault="00E50402" w:rsidP="00795ADA"/>
    <w:p w14:paraId="492C702D" w14:textId="5F4D6D4F" w:rsidR="00E50402" w:rsidRDefault="00E50402" w:rsidP="00795ADA"/>
    <w:p w14:paraId="2DB7BB34" w14:textId="43B9B7A7" w:rsidR="00E50402" w:rsidRDefault="00756345" w:rsidP="00795ADA">
      <w:r>
        <w:rPr>
          <w:noProof/>
        </w:rPr>
        <w:pict w14:anchorId="09F3D010">
          <v:rect id="_x0000_s1051" style="position:absolute;margin-left:215pt;margin-top:12.4pt;width:57pt;height:8.4pt;z-index:251680768" fillcolor="#fabf8f [1945]" strokecolor="#fabf8f [1945]" strokeweight="1pt">
            <v:fill color2="#fde9d9 [665]" angle="-45" focus="-50%" type="gradient"/>
            <v:shadow on="t" type="perspective" color="#974706 [1609]" opacity=".5" offset="1pt" offset2="-3pt"/>
          </v:rect>
        </w:pict>
      </w:r>
      <w:r>
        <w:rPr>
          <w:noProof/>
        </w:rPr>
        <w:pict w14:anchorId="5BE3927F">
          <v:shapetype id="_x0000_t32" coordsize="21600,21600" o:spt="32" o:oned="t" path="m,l21600,21600e" filled="f">
            <v:path arrowok="t" fillok="f" o:connecttype="none"/>
            <o:lock v:ext="edit" shapetype="t"/>
          </v:shapetype>
          <v:shape id="_x0000_s1045" type="#_x0000_t32" style="position:absolute;margin-left:199.4pt;margin-top:24.4pt;width:324.6pt;height:0;z-index:251675648" o:connectortype="straight"/>
        </w:pict>
      </w:r>
      <w:r>
        <w:rPr>
          <w:noProof/>
        </w:rPr>
        <w:pict w14:anchorId="34502953">
          <v:roundrect id="_x0000_s1040" style="position:absolute;margin-left:18.8pt;margin-top:1pt;width:167.4pt;height:27.6pt;z-index:251670528" arcsize="10923f" fillcolor="#9bbb59 [3206]" strokecolor="#f2f2f2 [3041]" strokeweight="3pt">
            <v:shadow on="t" type="perspective" color="#4e6128 [1606]" opacity=".5" offset="1pt" offset2="-1pt"/>
            <v:textbox style="mso-next-textbox:#_x0000_s1040">
              <w:txbxContent>
                <w:p w14:paraId="58336674" w14:textId="58F6FA68" w:rsidR="00FB14B6" w:rsidRPr="00FB14B6" w:rsidRDefault="00FB14B6" w:rsidP="00FB14B6">
                  <w:pPr>
                    <w:jc w:val="center"/>
                    <w:rPr>
                      <w:color w:val="FFFFFF" w:themeColor="background1"/>
                      <w:sz w:val="28"/>
                      <w:szCs w:val="28"/>
                      <w:lang w:val="en-IN"/>
                    </w:rPr>
                  </w:pPr>
                  <w:r w:rsidRPr="00FB14B6">
                    <w:rPr>
                      <w:color w:val="FFFFFF" w:themeColor="background1"/>
                      <w:sz w:val="28"/>
                      <w:szCs w:val="28"/>
                      <w:lang w:val="en-IN"/>
                    </w:rPr>
                    <w:t>Study</w:t>
                  </w:r>
                </w:p>
              </w:txbxContent>
            </v:textbox>
          </v:roundrect>
        </w:pict>
      </w:r>
    </w:p>
    <w:p w14:paraId="1006AD7B" w14:textId="1F9100E1" w:rsidR="00E50402" w:rsidRDefault="00756345" w:rsidP="00795ADA">
      <w:r>
        <w:rPr>
          <w:noProof/>
        </w:rPr>
        <w:pict w14:anchorId="34502953">
          <v:roundrect id="_x0000_s1041" style="position:absolute;margin-left:15.8pt;margin-top:20.55pt;width:167.4pt;height:31.8pt;z-index:251671552" arcsize="10923f" fillcolor="#9bbb59 [3206]" strokecolor="#f2f2f2 [3041]" strokeweight="3pt">
            <v:shadow on="t" type="perspective" color="#4e6128 [1606]" opacity=".5" offset="1pt" offset2="-1pt"/>
            <v:textbox>
              <w:txbxContent>
                <w:p w14:paraId="51AEF0A0" w14:textId="151B5091" w:rsidR="00C811DB" w:rsidRPr="00C811DB" w:rsidRDefault="00C811DB" w:rsidP="00C811DB">
                  <w:pPr>
                    <w:jc w:val="center"/>
                    <w:rPr>
                      <w:color w:val="FFFFFF" w:themeColor="background1"/>
                      <w:lang w:val="en-IN"/>
                    </w:rPr>
                  </w:pPr>
                  <w:r w:rsidRPr="00C811DB">
                    <w:rPr>
                      <w:color w:val="FFFFFF" w:themeColor="background1"/>
                      <w:lang w:val="en-IN"/>
                    </w:rPr>
                    <w:t>Requirement Gathering</w:t>
                  </w:r>
                </w:p>
              </w:txbxContent>
            </v:textbox>
          </v:roundrect>
        </w:pict>
      </w:r>
    </w:p>
    <w:p w14:paraId="2C5F0ECE" w14:textId="601F9642" w:rsidR="00E50402" w:rsidRDefault="00756345" w:rsidP="00795ADA">
      <w:r>
        <w:rPr>
          <w:noProof/>
        </w:rPr>
        <w:pict w14:anchorId="09F3D010">
          <v:rect id="_x0000_s1052" style="position:absolute;margin-left:280.4pt;margin-top:13.1pt;width:57pt;height:8.4pt;z-index:251681792" fillcolor="#fabf8f [1945]" strokecolor="#fabf8f [1945]" strokeweight="1pt">
            <v:fill color2="#fde9d9 [665]" angle="-45" focus="-50%" type="gradient"/>
            <v:shadow on="t" type="perspective" color="#974706 [1609]" opacity=".5" offset="1pt" offset2="-3pt"/>
          </v:rect>
        </w:pict>
      </w:r>
      <w:r>
        <w:rPr>
          <w:noProof/>
        </w:rPr>
        <w:pict w14:anchorId="2DC3EEA2">
          <v:shape id="_x0000_s1047" type="#_x0000_t32" style="position:absolute;margin-left:192.8pt;margin-top:22.7pt;width:329.4pt;height:1.8pt;z-index:251676672" o:connectortype="straight"/>
        </w:pict>
      </w:r>
    </w:p>
    <w:p w14:paraId="6DCF0ED4" w14:textId="7971BB94" w:rsidR="00E50402" w:rsidRDefault="00756345" w:rsidP="00795ADA">
      <w:r>
        <w:rPr>
          <w:noProof/>
        </w:rPr>
        <w:pict w14:anchorId="34502953">
          <v:roundrect id="_x0000_s1043" style="position:absolute;margin-left:15.2pt;margin-top:18.25pt;width:167.4pt;height:28.8pt;z-index:251673600" arcsize="10923f" fillcolor="#9bbb59 [3206]" strokecolor="#f2f2f2 [3041]" strokeweight="3pt">
            <v:shadow on="t" type="perspective" color="#4e6128 [1606]" opacity=".5" offset="1pt" offset2="-1pt"/>
            <v:textbox>
              <w:txbxContent>
                <w:p w14:paraId="4473797F" w14:textId="1581D69E" w:rsidR="00F80877" w:rsidRPr="00C811DB" w:rsidRDefault="00C811DB" w:rsidP="00C811DB">
                  <w:pPr>
                    <w:jc w:val="center"/>
                    <w:rPr>
                      <w:color w:val="FFFFFF" w:themeColor="background1"/>
                      <w:sz w:val="26"/>
                      <w:szCs w:val="26"/>
                      <w:lang w:val="en-IN"/>
                    </w:rPr>
                  </w:pPr>
                  <w:r w:rsidRPr="00C811DB">
                    <w:rPr>
                      <w:color w:val="FFFFFF" w:themeColor="background1"/>
                      <w:sz w:val="26"/>
                      <w:szCs w:val="26"/>
                      <w:lang w:val="en-IN"/>
                    </w:rPr>
                    <w:t>Designing</w:t>
                  </w:r>
                </w:p>
              </w:txbxContent>
            </v:textbox>
          </v:roundrect>
        </w:pict>
      </w:r>
    </w:p>
    <w:p w14:paraId="224035FA" w14:textId="03B60B97" w:rsidR="00E50402" w:rsidRDefault="00756345" w:rsidP="00795ADA">
      <w:r>
        <w:rPr>
          <w:noProof/>
        </w:rPr>
        <w:pict w14:anchorId="09F3D010">
          <v:rect id="_x0000_s1053" style="position:absolute;margin-left:370.4pt;margin-top:5.4pt;width:57pt;height:8.4pt;z-index:251682816" fillcolor="#fabf8f [1945]" strokecolor="#fabf8f [1945]" strokeweight="1pt">
            <v:fill color2="#fde9d9 [665]" angle="-45" focus="-50%" type="gradient"/>
            <v:shadow on="t" type="perspective" color="#974706 [1609]" opacity=".5" offset="1pt" offset2="-3pt"/>
          </v:rect>
        </w:pict>
      </w:r>
      <w:r>
        <w:rPr>
          <w:noProof/>
        </w:rPr>
        <w:pict w14:anchorId="6062752E">
          <v:shape id="_x0000_s1048" type="#_x0000_t32" style="position:absolute;margin-left:192.8pt;margin-top:13.8pt;width:331.2pt;height:3.6pt;z-index:251677696" o:connectortype="straight"/>
        </w:pict>
      </w:r>
    </w:p>
    <w:p w14:paraId="498D40F0" w14:textId="2D97ADD3" w:rsidR="00E50402" w:rsidRDefault="00756345" w:rsidP="00795ADA">
      <w:r>
        <w:rPr>
          <w:noProof/>
        </w:rPr>
        <w:pict w14:anchorId="09F3D010">
          <v:rect id="_x0000_s1055" style="position:absolute;margin-left:444.45pt;margin-top:22.6pt;width:31.8pt;height:8.4pt;z-index:251684864" fillcolor="#fabf8f [1945]" strokecolor="#fabf8f [1945]" strokeweight="1pt">
            <v:fill color2="#fde9d9 [665]" angle="-45" focus="-50%" type="gradient"/>
            <v:shadow on="t" type="perspective" color="#974706 [1609]" opacity=".5" offset="1pt" offset2="-3pt"/>
          </v:rect>
        </w:pict>
      </w:r>
      <w:r>
        <w:rPr>
          <w:noProof/>
        </w:rPr>
        <w:pict w14:anchorId="09F3D010">
          <v:rect id="_x0000_s1054" style="position:absolute;margin-left:370.4pt;margin-top:22pt;width:57pt;height:7.2pt;z-index:251683840" fillcolor="#fabf8f [1945]" strokecolor="#fabf8f [1945]" strokeweight="1pt">
            <v:fill color2="#fde9d9 [665]" angle="-45" focus="-50%" type="gradient"/>
            <v:shadow on="t" type="perspective" color="#974706 [1609]" opacity=".5" offset="1pt" offset2="-3pt"/>
          </v:rect>
        </w:pict>
      </w:r>
      <w:r>
        <w:rPr>
          <w:noProof/>
        </w:rPr>
        <w:pict w14:anchorId="34502953">
          <v:roundrect id="_x0000_s1042" style="position:absolute;margin-left:18.2pt;margin-top:16pt;width:167.4pt;height:28.8pt;z-index:251672576" arcsize="10923f" fillcolor="#9bbb59 [3206]" strokecolor="#f2f2f2 [3041]" strokeweight="3pt">
            <v:shadow on="t" type="perspective" color="#4e6128 [1606]" opacity=".5" offset="1pt" offset2="-1pt"/>
            <v:textbox>
              <w:txbxContent>
                <w:p w14:paraId="46F8B903" w14:textId="72A0983E" w:rsidR="00C811DB" w:rsidRPr="00C811DB" w:rsidRDefault="00C811DB" w:rsidP="00C811DB">
                  <w:pPr>
                    <w:jc w:val="center"/>
                    <w:rPr>
                      <w:color w:val="FFFFFF" w:themeColor="background1"/>
                      <w:sz w:val="24"/>
                      <w:szCs w:val="24"/>
                      <w:lang w:val="en-IN"/>
                    </w:rPr>
                  </w:pPr>
                  <w:r w:rsidRPr="00C811DB">
                    <w:rPr>
                      <w:color w:val="FFFFFF" w:themeColor="background1"/>
                      <w:sz w:val="24"/>
                      <w:szCs w:val="24"/>
                      <w:lang w:val="en-IN"/>
                    </w:rPr>
                    <w:t>Coding</w:t>
                  </w:r>
                </w:p>
              </w:txbxContent>
            </v:textbox>
          </v:roundrect>
        </w:pict>
      </w:r>
    </w:p>
    <w:p w14:paraId="04EE1496" w14:textId="320A2115" w:rsidR="00E50402" w:rsidRPr="00795ADA" w:rsidRDefault="00756345" w:rsidP="00795ADA">
      <w:r>
        <w:rPr>
          <w:noProof/>
        </w:rPr>
        <w:pict w14:anchorId="63CD3DD0">
          <v:shape id="_x0000_s1049" type="#_x0000_t32" style="position:absolute;margin-left:188.6pt;margin-top:7.35pt;width:328.8pt;height:0;z-index:251678720" o:connectortype="straight"/>
        </w:pict>
      </w:r>
    </w:p>
    <w:p w14:paraId="5E5C9934" w14:textId="49A3E9A9" w:rsidR="006D67D3" w:rsidRDefault="00756345" w:rsidP="00565551">
      <w:r>
        <w:rPr>
          <w:noProof/>
        </w:rPr>
        <w:pict w14:anchorId="09F3D010">
          <v:rect id="_x0000_s1056" style="position:absolute;margin-left:439.05pt;margin-top:8.3pt;width:57pt;height:8.4pt;z-index:251685888" fillcolor="#fabf8f [1945]" strokecolor="#fabf8f [1945]" strokeweight="1pt">
            <v:fill color2="#fde9d9 [665]" angle="-45" focus="-50%" type="gradient"/>
            <v:shadow on="t" type="perspective" color="#974706 [1609]" opacity=".5" offset="1pt" offset2="-3pt"/>
          </v:rect>
        </w:pict>
      </w:r>
      <w:r>
        <w:rPr>
          <w:noProof/>
        </w:rPr>
        <w:pict w14:anchorId="45B4716D">
          <v:shape id="_x0000_s1050" type="#_x0000_t32" style="position:absolute;margin-left:192.2pt;margin-top:18.5pt;width:324.6pt;height:4.2pt;flip:y;z-index:251679744" o:connectortype="straight"/>
        </w:pict>
      </w:r>
      <w:r>
        <w:rPr>
          <w:noProof/>
        </w:rPr>
        <w:pict w14:anchorId="34502953">
          <v:roundrect id="_x0000_s1044" style="position:absolute;margin-left:18.8pt;margin-top:8.3pt;width:167.4pt;height:28.2pt;z-index:251674624" arcsize="10923f" fillcolor="#9bbb59 [3206]" strokecolor="#f2f2f2 [3041]" strokeweight="3pt">
            <v:shadow on="t" type="perspective" color="#4e6128 [1606]" opacity=".5" offset="1pt" offset2="-1pt"/>
            <v:textbox>
              <w:txbxContent>
                <w:p w14:paraId="5135C6B1" w14:textId="0C91A05A" w:rsidR="00C811DB" w:rsidRPr="00C811DB" w:rsidRDefault="00C811DB" w:rsidP="00C811DB">
                  <w:pPr>
                    <w:jc w:val="center"/>
                    <w:rPr>
                      <w:color w:val="FFFFFF" w:themeColor="background1"/>
                      <w:lang w:val="en-IN"/>
                    </w:rPr>
                  </w:pPr>
                  <w:r w:rsidRPr="00C811DB">
                    <w:rPr>
                      <w:color w:val="FFFFFF" w:themeColor="background1"/>
                      <w:lang w:val="en-IN"/>
                    </w:rPr>
                    <w:t>Testing and Implementation</w:t>
                  </w:r>
                </w:p>
              </w:txbxContent>
            </v:textbox>
          </v:roundrect>
        </w:pict>
      </w:r>
    </w:p>
    <w:p w14:paraId="216E40B3" w14:textId="68EB55FF" w:rsidR="006D67D3" w:rsidRDefault="006D67D3" w:rsidP="00565551"/>
    <w:p w14:paraId="1DB4E095" w14:textId="77777777" w:rsidR="006D67D3" w:rsidRDefault="006D67D3" w:rsidP="00565551"/>
    <w:p w14:paraId="3F186788" w14:textId="77777777" w:rsidR="006D67D3" w:rsidRDefault="002070EB" w:rsidP="00565551">
      <w:r>
        <w:t>Color Schema :</w:t>
      </w:r>
    </w:p>
    <w:p w14:paraId="2648971D" w14:textId="77777777" w:rsidR="002070EB" w:rsidRDefault="00756345" w:rsidP="00565551">
      <w:r>
        <w:rPr>
          <w:noProof/>
          <w:lang w:bidi="hi-IN"/>
        </w:rPr>
        <w:pict w14:anchorId="6798A6D5">
          <v:rect id="Rectangle 4" o:spid="_x0000_s1026" style="position:absolute;margin-left:249pt;margin-top:106.55pt;width:201.75pt;height:2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">
            <v:textbox>
              <w:txbxContent>
                <w:p w14:paraId="3317E771" w14:textId="77777777" w:rsidR="00B66AEB" w:rsidRDefault="00B66AEB">
                  <w:r>
                    <w:t>White background black blue text</w:t>
                  </w:r>
                </w:p>
              </w:txbxContent>
            </v:textbox>
          </v:rect>
        </w:pict>
      </w:r>
      <w:r>
        <w:rPr>
          <w:noProof/>
          <w:lang w:bidi="hi-IN"/>
        </w:rPr>
        <w:pict w14:anchorId="6645182A">
          <v:rect id="Rectangle 3" o:spid="_x0000_s1027" style="position:absolute;margin-left:249pt;margin-top:46.55pt;width:200.25pt;height:21.7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">
            <v:textbox>
              <w:txbxContent>
                <w:p w14:paraId="7C36CC8D" w14:textId="77777777" w:rsidR="002070EB" w:rsidRDefault="002070EB">
                  <w:r>
                    <w:t xml:space="preserve">Blue Background </w:t>
                  </w:r>
                  <w:r w:rsidR="00B66AEB">
                    <w:t>white Text</w:t>
                  </w:r>
                </w:p>
              </w:txbxContent>
            </v:textbox>
          </v:rect>
        </w:pict>
      </w:r>
      <w:r>
        <w:rPr>
          <w:noProof/>
          <w:lang w:bidi="hi-IN"/>
        </w:rPr>
        <w:pict w14:anchorId="03BCDFF3">
          <v:rect id="Rectangle 2" o:spid="_x0000_s1028" style="position:absolute;margin-left:254.25pt;margin-top:.8pt;width:174pt;height:21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">
            <v:textbox>
              <w:txbxContent>
                <w:p w14:paraId="3436F0F0" w14:textId="77777777" w:rsidR="002070EB" w:rsidRDefault="002070EB">
                  <w:r>
                    <w:t>Black Text and White Background</w:t>
                  </w:r>
                </w:p>
              </w:txbxContent>
            </v:textbox>
          </v:rect>
        </w:pict>
      </w:r>
      <w:r w:rsidR="002070EB" w:rsidRPr="002070EB">
        <w:rPr>
          <w:noProof/>
        </w:rPr>
        <w:drawing>
          <wp:inline distT="0" distB="0" distL="0" distR="0" wp14:anchorId="7FE814D6" wp14:editId="0574525A">
            <wp:extent cx="3124620" cy="1997209"/>
            <wp:effectExtent l="1905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3125956" cy="1998063"/>
                    </a:xfrm>
                    <a:prstGeom prst="rect">
                      <a:avLst/>
                    </a:prstGeom>
                  </pic:spPr>
                </pic:pic>
              </a:graphicData>
            </a:graphic>
          </wp:inline>
        </w:drawing>
      </w:r>
    </w:p>
    <w:p w14:paraId="49D9EAAF" w14:textId="77777777" w:rsidR="006D67D3" w:rsidRDefault="006D67D3" w:rsidP="00565551"/>
    <w:p w14:paraId="480D096D" w14:textId="77777777" w:rsidR="00EF1119" w:rsidRDefault="006D67D3" w:rsidP="00A52C6F">
      <w:pPr>
        <w:pStyle w:val="Heading2"/>
        <w:rPr>
          <w:ins w:id="3" w:author="Dipti Kartikeya" w:date="2021-12-06T15:14:00Z"/>
        </w:rPr>
      </w:pPr>
      <w:r w:rsidRPr="00F9514E">
        <w:lastRenderedPageBreak/>
        <w:t>Task 3 - Design mockups</w:t>
      </w:r>
    </w:p>
    <w:p w14:paraId="372F69DF" w14:textId="77777777" w:rsidR="00EF1119" w:rsidRDefault="003A6C78" w:rsidP="00A52C6F">
      <w:pPr>
        <w:pStyle w:val="Heading2"/>
        <w:rPr>
          <w:ins w:id="4" w:author="Dipti Kartikeya" w:date="2021-12-06T15:15:00Z"/>
        </w:rPr>
      </w:pPr>
      <w:ins w:id="5" w:author="Dipti Kartikeya" w:date="2021-12-06T15:14:00Z">
        <w:r w:rsidRPr="004554E4">
          <w:rPr>
            <w:noProof/>
          </w:rPr>
          <w:drawing>
            <wp:inline distT="0" distB="0" distL="0" distR="0" wp14:anchorId="5A87FCDE" wp14:editId="2DFCB700">
              <wp:extent cx="1800476" cy="2429214"/>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0476" cy="2429214"/>
                      </a:xfrm>
                      <a:prstGeom prst="rect">
                        <a:avLst/>
                      </a:prstGeom>
                    </pic:spPr>
                  </pic:pic>
                </a:graphicData>
              </a:graphic>
            </wp:inline>
          </w:drawing>
        </w:r>
      </w:ins>
    </w:p>
    <w:p w14:paraId="30FD7098" w14:textId="204AC9FC" w:rsidR="006D67D3" w:rsidRDefault="003A6C78" w:rsidP="00A52C6F">
      <w:pPr>
        <w:pStyle w:val="Heading2"/>
      </w:pPr>
      <w:ins w:id="6" w:author="Dipti Kartikeya" w:date="2021-12-06T15:15:00Z">
        <w:r w:rsidRPr="004554E4">
          <w:rPr>
            <w:noProof/>
          </w:rPr>
          <w:drawing>
            <wp:inline distT="0" distB="0" distL="0" distR="0" wp14:anchorId="5305597C" wp14:editId="0F46C5C3">
              <wp:extent cx="1781424" cy="229584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1424" cy="2295845"/>
                      </a:xfrm>
                      <a:prstGeom prst="rect">
                        <a:avLst/>
                      </a:prstGeom>
                    </pic:spPr>
                  </pic:pic>
                </a:graphicData>
              </a:graphic>
            </wp:inline>
          </w:drawing>
        </w:r>
      </w:ins>
    </w:p>
    <w:p w14:paraId="70337FEB" w14:textId="02BF3D21" w:rsidR="00BB17FB" w:rsidRDefault="00BB17FB" w:rsidP="00BB17FB"/>
    <w:p w14:paraId="7D98DE0C" w14:textId="6035BC23" w:rsidR="00BB17FB" w:rsidRPr="00BB17FB" w:rsidRDefault="00BB17FB" w:rsidP="00BB17FB">
      <w:r>
        <w:rPr>
          <w:noProof/>
        </w:rPr>
        <w:drawing>
          <wp:inline distT="0" distB="0" distL="0" distR="0" wp14:anchorId="087F6695" wp14:editId="527442CF">
            <wp:extent cx="6851650" cy="153797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6851650" cy="1537970"/>
                    </a:xfrm>
                    <a:prstGeom prst="rect">
                      <a:avLst/>
                    </a:prstGeom>
                  </pic:spPr>
                </pic:pic>
              </a:graphicData>
            </a:graphic>
          </wp:inline>
        </w:drawing>
      </w:r>
    </w:p>
    <w:p w14:paraId="05D5563B" w14:textId="77777777" w:rsidR="006D67D3" w:rsidRDefault="006D67D3" w:rsidP="006D67D3"/>
    <w:p w14:paraId="6459D532" w14:textId="71CD4125" w:rsidR="006D67D3" w:rsidRDefault="00254D3B" w:rsidP="006D67D3">
      <w:r>
        <w:rPr>
          <w:noProof/>
        </w:rPr>
        <w:drawing>
          <wp:inline distT="0" distB="0" distL="0" distR="0" wp14:anchorId="6A492618" wp14:editId="6B21B64E">
            <wp:extent cx="6851650" cy="124333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
                    <a:stretch>
                      <a:fillRect/>
                    </a:stretch>
                  </pic:blipFill>
                  <pic:spPr>
                    <a:xfrm>
                      <a:off x="0" y="0"/>
                      <a:ext cx="6851650" cy="1243330"/>
                    </a:xfrm>
                    <a:prstGeom prst="rect">
                      <a:avLst/>
                    </a:prstGeom>
                  </pic:spPr>
                </pic:pic>
              </a:graphicData>
            </a:graphic>
          </wp:inline>
        </w:drawing>
      </w:r>
    </w:p>
    <w:p w14:paraId="4CE6F8DE" w14:textId="3CEBC309" w:rsidR="00B75ED0" w:rsidRDefault="00254D3B" w:rsidP="006D67D3">
      <w:r>
        <w:rPr>
          <w:noProof/>
        </w:rPr>
        <w:lastRenderedPageBreak/>
        <w:drawing>
          <wp:inline distT="0" distB="0" distL="0" distR="0" wp14:anchorId="4EFF86BB" wp14:editId="6F702942">
            <wp:extent cx="6851650" cy="225044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2"/>
                    <a:stretch>
                      <a:fillRect/>
                    </a:stretch>
                  </pic:blipFill>
                  <pic:spPr>
                    <a:xfrm>
                      <a:off x="0" y="0"/>
                      <a:ext cx="6851650" cy="2250440"/>
                    </a:xfrm>
                    <a:prstGeom prst="rect">
                      <a:avLst/>
                    </a:prstGeom>
                  </pic:spPr>
                </pic:pic>
              </a:graphicData>
            </a:graphic>
          </wp:inline>
        </w:drawing>
      </w:r>
    </w:p>
    <w:p w14:paraId="3BA60610" w14:textId="6B436CD3" w:rsidR="00254D3B" w:rsidRDefault="00254D3B" w:rsidP="006D67D3"/>
    <w:p w14:paraId="14B2D2C4" w14:textId="63096ED9" w:rsidR="00254D3B" w:rsidRDefault="00254D3B" w:rsidP="006D67D3">
      <w:r>
        <w:rPr>
          <w:noProof/>
        </w:rPr>
        <w:drawing>
          <wp:inline distT="0" distB="0" distL="0" distR="0" wp14:anchorId="2E1B9719" wp14:editId="10BDF916">
            <wp:extent cx="6851650" cy="1736725"/>
            <wp:effectExtent l="0" t="0" r="0" b="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3"/>
                    <a:stretch>
                      <a:fillRect/>
                    </a:stretch>
                  </pic:blipFill>
                  <pic:spPr>
                    <a:xfrm>
                      <a:off x="0" y="0"/>
                      <a:ext cx="6851650" cy="1736725"/>
                    </a:xfrm>
                    <a:prstGeom prst="rect">
                      <a:avLst/>
                    </a:prstGeom>
                  </pic:spPr>
                </pic:pic>
              </a:graphicData>
            </a:graphic>
          </wp:inline>
        </w:drawing>
      </w:r>
    </w:p>
    <w:p w14:paraId="7BEE5AF6" w14:textId="46CC38E6" w:rsidR="00254D3B" w:rsidRDefault="00254D3B" w:rsidP="006D67D3"/>
    <w:p w14:paraId="23AFB516" w14:textId="26C2C531" w:rsidR="00254D3B" w:rsidRDefault="00254D3B" w:rsidP="006D67D3"/>
    <w:p w14:paraId="1913A51F" w14:textId="77777777" w:rsidR="00254D3B" w:rsidRDefault="00254D3B" w:rsidP="006D67D3"/>
    <w:p w14:paraId="53E64C71" w14:textId="77777777" w:rsidR="004924C5" w:rsidRDefault="004924C5" w:rsidP="00B75ED0">
      <w:pPr>
        <w:pStyle w:val="Heading1"/>
      </w:pPr>
      <w:r w:rsidRPr="000D4841">
        <w:t>Section 2 – Project development</w:t>
      </w:r>
      <w:r w:rsidR="00EF1119">
        <w:t>- find the project code in folder</w:t>
      </w:r>
    </w:p>
    <w:p w14:paraId="450F6531" w14:textId="77777777" w:rsidR="004924C5" w:rsidRDefault="004924C5" w:rsidP="004924C5">
      <w:pPr>
        <w:pStyle w:val="Heading2"/>
      </w:pPr>
      <w:bookmarkStart w:id="7" w:name="_Toc89590722"/>
      <w:r>
        <w:t>Task 4 – Coding</w:t>
      </w:r>
      <w:bookmarkEnd w:id="7"/>
    </w:p>
    <w:p w14:paraId="7AA9CFFB" w14:textId="77777777" w:rsidR="002070EB" w:rsidRDefault="002070EB" w:rsidP="00B7072F">
      <w:pPr>
        <w:rPr>
          <w:rFonts w:ascii="Consolas" w:hAnsi="Consolas" w:cs="Consolas"/>
          <w:color w:val="000000"/>
          <w:sz w:val="19"/>
          <w:szCs w:val="19"/>
        </w:rPr>
      </w:pPr>
    </w:p>
    <w:p w14:paraId="5F9CBF73" w14:textId="77777777" w:rsidR="002070EB" w:rsidRDefault="002070EB" w:rsidP="00B7072F">
      <w:pPr>
        <w:rPr>
          <w:rFonts w:ascii="Consolas" w:hAnsi="Consolas" w:cs="Consolas"/>
          <w:color w:val="000000"/>
          <w:sz w:val="19"/>
          <w:szCs w:val="19"/>
        </w:rPr>
      </w:pPr>
    </w:p>
    <w:p w14:paraId="1B6994F1" w14:textId="7299591F" w:rsidR="002070EB" w:rsidRPr="00A87289" w:rsidRDefault="002070EB" w:rsidP="002070EB">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Register Page: </w:t>
      </w:r>
      <w:r w:rsidR="0047683C">
        <w:rPr>
          <w:rFonts w:ascii="Times New Roman" w:hAnsi="Times New Roman" w:cs="Times New Roman"/>
          <w:b/>
          <w:sz w:val="28"/>
          <w:szCs w:val="28"/>
        </w:rPr>
        <w:t>- This</w:t>
      </w:r>
      <w:r>
        <w:rPr>
          <w:rFonts w:ascii="Times New Roman" w:hAnsi="Times New Roman" w:cs="Times New Roman"/>
          <w:sz w:val="28"/>
          <w:szCs w:val="28"/>
        </w:rPr>
        <w:t xml:space="preserve"> is Register page in where you can register new user</w:t>
      </w:r>
    </w:p>
    <w:p w14:paraId="3C83A630" w14:textId="77777777" w:rsidR="002070EB" w:rsidRDefault="00E7250F" w:rsidP="002070EB">
      <w:pPr>
        <w:tabs>
          <w:tab w:val="left" w:pos="1995"/>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91D89E8" wp14:editId="6D40485E">
            <wp:extent cx="1828800" cy="2523490"/>
            <wp:effectExtent l="0" t="0" r="0" b="0"/>
            <wp:docPr id="24" name="Picture 24" descr="C:\Users\hp\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11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2523490"/>
                    </a:xfrm>
                    <a:prstGeom prst="rect">
                      <a:avLst/>
                    </a:prstGeom>
                    <a:noFill/>
                    <a:ln>
                      <a:noFill/>
                    </a:ln>
                  </pic:spPr>
                </pic:pic>
              </a:graphicData>
            </a:graphic>
          </wp:inline>
        </w:drawing>
      </w:r>
    </w:p>
    <w:p w14:paraId="218B419A" w14:textId="77777777" w:rsidR="002070EB" w:rsidRDefault="002070EB" w:rsidP="002070EB">
      <w:pPr>
        <w:tabs>
          <w:tab w:val="left" w:pos="2565"/>
        </w:tabs>
        <w:rPr>
          <w:rFonts w:ascii="Times New Roman" w:hAnsi="Times New Roman" w:cs="Times New Roman"/>
          <w:sz w:val="28"/>
          <w:szCs w:val="28"/>
        </w:rPr>
      </w:pPr>
      <w:r>
        <w:rPr>
          <w:rFonts w:ascii="Times New Roman" w:hAnsi="Times New Roman" w:cs="Times New Roman"/>
          <w:sz w:val="28"/>
          <w:szCs w:val="28"/>
        </w:rPr>
        <w:tab/>
      </w:r>
    </w:p>
    <w:p w14:paraId="76607354" w14:textId="77777777" w:rsidR="002070EB" w:rsidRDefault="002070EB" w:rsidP="002070EB">
      <w:pPr>
        <w:tabs>
          <w:tab w:val="left" w:pos="2565"/>
        </w:tabs>
        <w:rPr>
          <w:rFonts w:ascii="Times New Roman" w:hAnsi="Times New Roman" w:cs="Times New Roman"/>
          <w:b/>
          <w:sz w:val="28"/>
          <w:szCs w:val="28"/>
        </w:rPr>
      </w:pPr>
    </w:p>
    <w:p w14:paraId="6D355B2B" w14:textId="77777777" w:rsidR="002070EB" w:rsidRDefault="002070EB" w:rsidP="002070EB">
      <w:pPr>
        <w:tabs>
          <w:tab w:val="left" w:pos="2565"/>
        </w:tabs>
        <w:rPr>
          <w:rFonts w:ascii="Times New Roman" w:hAnsi="Times New Roman" w:cs="Times New Roman"/>
          <w:b/>
          <w:sz w:val="28"/>
          <w:szCs w:val="28"/>
        </w:rPr>
      </w:pPr>
    </w:p>
    <w:p w14:paraId="32F771FD" w14:textId="77777777" w:rsidR="002070EB" w:rsidRDefault="002070EB" w:rsidP="002070EB">
      <w:pPr>
        <w:tabs>
          <w:tab w:val="left" w:pos="2565"/>
        </w:tabs>
        <w:rPr>
          <w:rFonts w:ascii="Times New Roman" w:hAnsi="Times New Roman" w:cs="Times New Roman"/>
          <w:b/>
          <w:sz w:val="28"/>
          <w:szCs w:val="28"/>
        </w:rPr>
      </w:pPr>
    </w:p>
    <w:p w14:paraId="59DCCA01" w14:textId="77777777" w:rsidR="002070EB" w:rsidRDefault="002070EB" w:rsidP="002070EB">
      <w:pPr>
        <w:tabs>
          <w:tab w:val="left" w:pos="2565"/>
        </w:tabs>
        <w:rPr>
          <w:rFonts w:ascii="Times New Roman" w:hAnsi="Times New Roman" w:cs="Times New Roman"/>
          <w:b/>
          <w:sz w:val="28"/>
          <w:szCs w:val="28"/>
        </w:rPr>
      </w:pPr>
    </w:p>
    <w:p w14:paraId="063E7311" w14:textId="77777777" w:rsidR="002070EB" w:rsidRDefault="002070EB" w:rsidP="002070EB">
      <w:pPr>
        <w:tabs>
          <w:tab w:val="left" w:pos="2565"/>
        </w:tabs>
        <w:rPr>
          <w:rFonts w:ascii="Times New Roman" w:hAnsi="Times New Roman" w:cs="Times New Roman"/>
          <w:b/>
          <w:sz w:val="28"/>
          <w:szCs w:val="28"/>
        </w:rPr>
      </w:pPr>
    </w:p>
    <w:p w14:paraId="24D0F977" w14:textId="77777777" w:rsidR="002070EB" w:rsidRDefault="002070EB" w:rsidP="002070EB">
      <w:pPr>
        <w:tabs>
          <w:tab w:val="left" w:pos="2565"/>
        </w:tabs>
        <w:rPr>
          <w:rFonts w:ascii="Times New Roman" w:hAnsi="Times New Roman" w:cs="Times New Roman"/>
          <w:b/>
          <w:sz w:val="28"/>
          <w:szCs w:val="28"/>
        </w:rPr>
      </w:pPr>
    </w:p>
    <w:p w14:paraId="7FFF1D19" w14:textId="77777777" w:rsidR="002070EB" w:rsidRDefault="002070EB" w:rsidP="002070EB">
      <w:pPr>
        <w:tabs>
          <w:tab w:val="left" w:pos="2565"/>
        </w:tabs>
        <w:rPr>
          <w:rFonts w:ascii="Times New Roman" w:hAnsi="Times New Roman" w:cs="Times New Roman"/>
          <w:b/>
          <w:sz w:val="28"/>
          <w:szCs w:val="28"/>
        </w:rPr>
      </w:pPr>
    </w:p>
    <w:p w14:paraId="790C443C" w14:textId="77777777" w:rsidR="002070EB" w:rsidRDefault="002070EB" w:rsidP="002070EB">
      <w:pPr>
        <w:tabs>
          <w:tab w:val="left" w:pos="2565"/>
        </w:tabs>
        <w:rPr>
          <w:rFonts w:ascii="Times New Roman" w:hAnsi="Times New Roman" w:cs="Times New Roman"/>
          <w:b/>
          <w:sz w:val="28"/>
          <w:szCs w:val="28"/>
        </w:rPr>
      </w:pPr>
    </w:p>
    <w:p w14:paraId="66A2B13F" w14:textId="77777777" w:rsidR="002070EB" w:rsidRDefault="002070EB" w:rsidP="002070EB">
      <w:pPr>
        <w:tabs>
          <w:tab w:val="left" w:pos="2565"/>
        </w:tabs>
        <w:rPr>
          <w:rFonts w:ascii="Times New Roman" w:hAnsi="Times New Roman" w:cs="Times New Roman"/>
          <w:b/>
          <w:sz w:val="28"/>
          <w:szCs w:val="28"/>
        </w:rPr>
      </w:pPr>
    </w:p>
    <w:p w14:paraId="0A76BD0B" w14:textId="77777777" w:rsidR="002070EB" w:rsidRDefault="002070EB" w:rsidP="002070EB">
      <w:pPr>
        <w:tabs>
          <w:tab w:val="left" w:pos="2565"/>
        </w:tabs>
        <w:rPr>
          <w:rFonts w:ascii="Times New Roman" w:hAnsi="Times New Roman" w:cs="Times New Roman"/>
          <w:b/>
          <w:sz w:val="28"/>
          <w:szCs w:val="28"/>
        </w:rPr>
      </w:pPr>
    </w:p>
    <w:p w14:paraId="083F0BD7" w14:textId="77777777" w:rsidR="002070EB" w:rsidRDefault="002070EB" w:rsidP="002070EB">
      <w:pPr>
        <w:tabs>
          <w:tab w:val="left" w:pos="2565"/>
        </w:tabs>
        <w:rPr>
          <w:rFonts w:ascii="Times New Roman" w:hAnsi="Times New Roman" w:cs="Times New Roman"/>
          <w:b/>
          <w:sz w:val="28"/>
          <w:szCs w:val="28"/>
        </w:rPr>
      </w:pPr>
    </w:p>
    <w:p w14:paraId="75B5FD76" w14:textId="77777777" w:rsidR="002070EB" w:rsidRPr="00A87289" w:rsidRDefault="002070EB" w:rsidP="002070EB">
      <w:pPr>
        <w:tabs>
          <w:tab w:val="left" w:pos="2565"/>
        </w:tabs>
        <w:rPr>
          <w:rFonts w:ascii="Times New Roman" w:hAnsi="Times New Roman" w:cs="Times New Roman"/>
          <w:b/>
          <w:sz w:val="28"/>
          <w:szCs w:val="28"/>
        </w:rPr>
      </w:pPr>
      <w:r w:rsidRPr="00A87289">
        <w:rPr>
          <w:rFonts w:ascii="Times New Roman" w:hAnsi="Times New Roman" w:cs="Times New Roman"/>
          <w:b/>
          <w:sz w:val="28"/>
          <w:szCs w:val="28"/>
        </w:rPr>
        <w:t>2.Login Page</w:t>
      </w:r>
      <w:r>
        <w:rPr>
          <w:rFonts w:ascii="Times New Roman" w:hAnsi="Times New Roman" w:cs="Times New Roman"/>
          <w:b/>
          <w:sz w:val="28"/>
          <w:szCs w:val="28"/>
        </w:rPr>
        <w:t xml:space="preserve">: - </w:t>
      </w:r>
      <w:r w:rsidRPr="00A87289">
        <w:rPr>
          <w:rFonts w:ascii="Times New Roman" w:hAnsi="Times New Roman" w:cs="Times New Roman"/>
          <w:sz w:val="28"/>
          <w:szCs w:val="28"/>
        </w:rPr>
        <w:t xml:space="preserve">This is Login page of our website. In this page I can login as a Admin </w:t>
      </w:r>
      <w:proofErr w:type="spellStart"/>
      <w:r>
        <w:rPr>
          <w:rFonts w:ascii="Times New Roman" w:hAnsi="Times New Roman" w:cs="Times New Roman"/>
          <w:sz w:val="28"/>
          <w:szCs w:val="28"/>
        </w:rPr>
        <w:t>ora</w:t>
      </w:r>
      <w:r w:rsidRPr="00A87289">
        <w:rPr>
          <w:rFonts w:ascii="Times New Roman" w:hAnsi="Times New Roman" w:cs="Times New Roman"/>
          <w:sz w:val="28"/>
          <w:szCs w:val="28"/>
        </w:rPr>
        <w:t>s</w:t>
      </w:r>
      <w:proofErr w:type="spellEnd"/>
      <w:r w:rsidRPr="00A87289">
        <w:rPr>
          <w:rFonts w:ascii="Times New Roman" w:hAnsi="Times New Roman" w:cs="Times New Roman"/>
          <w:sz w:val="28"/>
          <w:szCs w:val="28"/>
        </w:rPr>
        <w:t xml:space="preserve"> a Manager.</w:t>
      </w:r>
    </w:p>
    <w:p w14:paraId="61C98735" w14:textId="77777777" w:rsidR="002070EB" w:rsidRDefault="002070EB" w:rsidP="002070EB"/>
    <w:p w14:paraId="0B54F976" w14:textId="77777777" w:rsidR="002070EB" w:rsidRPr="00A87289" w:rsidRDefault="00E7250F" w:rsidP="002070EB">
      <w:r>
        <w:rPr>
          <w:noProof/>
        </w:rPr>
        <w:lastRenderedPageBreak/>
        <w:drawing>
          <wp:inline distT="0" distB="0" distL="0" distR="0" wp14:anchorId="56253C1A" wp14:editId="6D7F9852">
            <wp:extent cx="1799590" cy="2369820"/>
            <wp:effectExtent l="0" t="0" r="0" b="0"/>
            <wp:docPr id="25" name="Picture 25" descr="C:\Users\hp\Desktop\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11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9590" cy="2369820"/>
                    </a:xfrm>
                    <a:prstGeom prst="rect">
                      <a:avLst/>
                    </a:prstGeom>
                    <a:noFill/>
                    <a:ln>
                      <a:noFill/>
                    </a:ln>
                  </pic:spPr>
                </pic:pic>
              </a:graphicData>
            </a:graphic>
          </wp:inline>
        </w:drawing>
      </w:r>
    </w:p>
    <w:p w14:paraId="55F2EB59" w14:textId="77777777" w:rsidR="002070EB" w:rsidRPr="00A87289" w:rsidRDefault="002070EB" w:rsidP="002070EB"/>
    <w:p w14:paraId="633B9A1C" w14:textId="77777777" w:rsidR="002070EB" w:rsidRDefault="002070EB" w:rsidP="002070EB"/>
    <w:p w14:paraId="009409C7" w14:textId="77777777" w:rsidR="002070EB" w:rsidRDefault="002070EB" w:rsidP="002070EB">
      <w:pPr>
        <w:tabs>
          <w:tab w:val="left" w:pos="2865"/>
        </w:tabs>
      </w:pPr>
      <w:r>
        <w:tab/>
      </w:r>
    </w:p>
    <w:p w14:paraId="4A47D675" w14:textId="77777777" w:rsidR="002070EB" w:rsidRDefault="002070EB" w:rsidP="002070EB">
      <w:pPr>
        <w:tabs>
          <w:tab w:val="left" w:pos="2865"/>
        </w:tabs>
      </w:pPr>
    </w:p>
    <w:p w14:paraId="40FB2511" w14:textId="77777777" w:rsidR="002070EB" w:rsidRDefault="002070EB" w:rsidP="002070EB">
      <w:pPr>
        <w:tabs>
          <w:tab w:val="left" w:pos="2865"/>
        </w:tabs>
      </w:pPr>
    </w:p>
    <w:p w14:paraId="7DC9C4F4" w14:textId="77777777" w:rsidR="002070EB" w:rsidRDefault="002070EB" w:rsidP="002070EB">
      <w:pPr>
        <w:tabs>
          <w:tab w:val="left" w:pos="2865"/>
        </w:tabs>
      </w:pPr>
    </w:p>
    <w:p w14:paraId="4095C54B" w14:textId="77777777" w:rsidR="002070EB" w:rsidRDefault="002070EB" w:rsidP="002070EB">
      <w:pPr>
        <w:tabs>
          <w:tab w:val="left" w:pos="2865"/>
        </w:tabs>
      </w:pPr>
      <w:r w:rsidRPr="00A87289">
        <w:rPr>
          <w:b/>
        </w:rPr>
        <w:t>3.  Admin Login</w:t>
      </w:r>
      <w:r w:rsidRPr="00A87289">
        <w:t>:  When</w:t>
      </w:r>
      <w:r>
        <w:t xml:space="preserve"> admin logins then he can access the all modules of website. Which are shown in the picture.</w:t>
      </w:r>
    </w:p>
    <w:p w14:paraId="4CBEA370" w14:textId="77777777" w:rsidR="002070EB" w:rsidRDefault="002070EB" w:rsidP="002070EB">
      <w:pPr>
        <w:tabs>
          <w:tab w:val="left" w:pos="2865"/>
        </w:tabs>
      </w:pPr>
    </w:p>
    <w:p w14:paraId="4890EDAF" w14:textId="77777777" w:rsidR="002070EB" w:rsidRDefault="002070EB" w:rsidP="002070EB">
      <w:pPr>
        <w:tabs>
          <w:tab w:val="left" w:pos="2865"/>
        </w:tabs>
      </w:pPr>
      <w:r>
        <w:rPr>
          <w:noProof/>
        </w:rPr>
        <w:drawing>
          <wp:inline distT="0" distB="0" distL="0" distR="0" wp14:anchorId="53036AB0" wp14:editId="4520C72A">
            <wp:extent cx="5943600" cy="283464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2834640"/>
                    </a:xfrm>
                    <a:prstGeom prst="rect">
                      <a:avLst/>
                    </a:prstGeom>
                  </pic:spPr>
                </pic:pic>
              </a:graphicData>
            </a:graphic>
          </wp:inline>
        </w:drawing>
      </w:r>
    </w:p>
    <w:p w14:paraId="7AFB1EEC" w14:textId="77777777" w:rsidR="002070EB" w:rsidRDefault="002070EB" w:rsidP="002070EB">
      <w:pPr>
        <w:tabs>
          <w:tab w:val="left" w:pos="3135"/>
        </w:tabs>
        <w:rPr>
          <w:b/>
        </w:rPr>
      </w:pPr>
    </w:p>
    <w:p w14:paraId="0EDE4776" w14:textId="77777777" w:rsidR="002070EB" w:rsidRDefault="002070EB" w:rsidP="002070EB">
      <w:pPr>
        <w:tabs>
          <w:tab w:val="left" w:pos="3135"/>
        </w:tabs>
        <w:rPr>
          <w:b/>
        </w:rPr>
      </w:pPr>
    </w:p>
    <w:p w14:paraId="006839EF" w14:textId="77777777" w:rsidR="002070EB" w:rsidRDefault="002070EB" w:rsidP="002070EB">
      <w:pPr>
        <w:tabs>
          <w:tab w:val="left" w:pos="3135"/>
        </w:tabs>
        <w:rPr>
          <w:b/>
        </w:rPr>
      </w:pPr>
    </w:p>
    <w:p w14:paraId="398344EA" w14:textId="77777777" w:rsidR="002070EB" w:rsidRDefault="002070EB" w:rsidP="002070EB">
      <w:pPr>
        <w:tabs>
          <w:tab w:val="left" w:pos="3135"/>
        </w:tabs>
        <w:rPr>
          <w:b/>
        </w:rPr>
      </w:pPr>
    </w:p>
    <w:p w14:paraId="7BF79C99" w14:textId="77777777" w:rsidR="002070EB" w:rsidRDefault="002070EB" w:rsidP="002070EB">
      <w:pPr>
        <w:tabs>
          <w:tab w:val="left" w:pos="3135"/>
        </w:tabs>
        <w:rPr>
          <w:b/>
        </w:rPr>
      </w:pPr>
      <w:r w:rsidRPr="00A87289">
        <w:rPr>
          <w:b/>
        </w:rPr>
        <w:lastRenderedPageBreak/>
        <w:t xml:space="preserve">4.  </w:t>
      </w:r>
      <w:r>
        <w:rPr>
          <w:b/>
        </w:rPr>
        <w:t>Customer</w:t>
      </w:r>
      <w:r w:rsidRPr="00A87289">
        <w:rPr>
          <w:b/>
        </w:rPr>
        <w:t>: -</w:t>
      </w:r>
      <w:r>
        <w:t xml:space="preserve"> Here I can show the customer in my website. And clicking on the create new link I can create the customer. Edit and delete customer are also available here.</w:t>
      </w:r>
      <w:r>
        <w:rPr>
          <w:noProof/>
        </w:rPr>
        <w:drawing>
          <wp:inline distT="0" distB="0" distL="0" distR="0" wp14:anchorId="15857F4F" wp14:editId="3D71C680">
            <wp:extent cx="5943600" cy="4381500"/>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4381500"/>
                    </a:xfrm>
                    <a:prstGeom prst="rect">
                      <a:avLst/>
                    </a:prstGeom>
                  </pic:spPr>
                </pic:pic>
              </a:graphicData>
            </a:graphic>
          </wp:inline>
        </w:drawing>
      </w:r>
    </w:p>
    <w:p w14:paraId="653F8EC5" w14:textId="77777777" w:rsidR="002070EB" w:rsidRDefault="002070EB" w:rsidP="002070EB">
      <w:pPr>
        <w:tabs>
          <w:tab w:val="left" w:pos="3135"/>
        </w:tabs>
        <w:rPr>
          <w:b/>
        </w:rPr>
      </w:pPr>
    </w:p>
    <w:p w14:paraId="5254F8B4" w14:textId="77777777" w:rsidR="002070EB" w:rsidRPr="00506924" w:rsidRDefault="002070EB" w:rsidP="002070EB">
      <w:pPr>
        <w:tabs>
          <w:tab w:val="left" w:pos="3135"/>
        </w:tabs>
        <w:rPr>
          <w:b/>
        </w:rPr>
      </w:pPr>
    </w:p>
    <w:p w14:paraId="20D5E2C4" w14:textId="77777777" w:rsidR="002070EB" w:rsidRDefault="002070EB" w:rsidP="002070EB">
      <w:pPr>
        <w:tabs>
          <w:tab w:val="left" w:pos="3135"/>
        </w:tabs>
        <w:rPr>
          <w:b/>
        </w:rPr>
      </w:pPr>
    </w:p>
    <w:p w14:paraId="486936B8" w14:textId="77777777" w:rsidR="002070EB" w:rsidRDefault="002070EB" w:rsidP="002070EB">
      <w:pPr>
        <w:tabs>
          <w:tab w:val="left" w:pos="3135"/>
        </w:tabs>
        <w:rPr>
          <w:b/>
        </w:rPr>
      </w:pPr>
    </w:p>
    <w:p w14:paraId="07650F8F" w14:textId="77777777" w:rsidR="002070EB" w:rsidRDefault="002070EB" w:rsidP="002070EB">
      <w:pPr>
        <w:tabs>
          <w:tab w:val="left" w:pos="3135"/>
        </w:tabs>
        <w:rPr>
          <w:b/>
        </w:rPr>
      </w:pPr>
    </w:p>
    <w:p w14:paraId="4B1284D7" w14:textId="77777777" w:rsidR="002070EB" w:rsidRDefault="002070EB" w:rsidP="002070EB">
      <w:pPr>
        <w:tabs>
          <w:tab w:val="left" w:pos="3135"/>
        </w:tabs>
        <w:rPr>
          <w:b/>
        </w:rPr>
      </w:pPr>
    </w:p>
    <w:p w14:paraId="207F062C" w14:textId="77777777" w:rsidR="002070EB" w:rsidRDefault="002070EB" w:rsidP="002070EB">
      <w:pPr>
        <w:tabs>
          <w:tab w:val="left" w:pos="3135"/>
        </w:tabs>
        <w:rPr>
          <w:b/>
        </w:rPr>
      </w:pPr>
    </w:p>
    <w:p w14:paraId="441C8633" w14:textId="77777777" w:rsidR="002070EB" w:rsidRDefault="002070EB" w:rsidP="002070EB">
      <w:pPr>
        <w:tabs>
          <w:tab w:val="left" w:pos="3135"/>
        </w:tabs>
        <w:rPr>
          <w:b/>
        </w:rPr>
      </w:pPr>
    </w:p>
    <w:p w14:paraId="15551F8E" w14:textId="77777777" w:rsidR="002070EB" w:rsidRDefault="002070EB" w:rsidP="002070EB">
      <w:pPr>
        <w:tabs>
          <w:tab w:val="left" w:pos="3135"/>
        </w:tabs>
        <w:rPr>
          <w:b/>
        </w:rPr>
      </w:pPr>
    </w:p>
    <w:p w14:paraId="7DA859EE" w14:textId="77777777" w:rsidR="002070EB" w:rsidRDefault="002070EB" w:rsidP="002070EB">
      <w:pPr>
        <w:tabs>
          <w:tab w:val="left" w:pos="3135"/>
        </w:tabs>
        <w:rPr>
          <w:b/>
        </w:rPr>
      </w:pPr>
    </w:p>
    <w:p w14:paraId="3E8F0D60" w14:textId="77777777" w:rsidR="002070EB" w:rsidRDefault="002070EB" w:rsidP="002070EB">
      <w:pPr>
        <w:tabs>
          <w:tab w:val="left" w:pos="3135"/>
        </w:tabs>
        <w:rPr>
          <w:b/>
        </w:rPr>
      </w:pPr>
    </w:p>
    <w:p w14:paraId="1100F6EB" w14:textId="77777777" w:rsidR="002070EB" w:rsidRDefault="002070EB" w:rsidP="002070EB">
      <w:pPr>
        <w:tabs>
          <w:tab w:val="left" w:pos="3135"/>
        </w:tabs>
        <w:rPr>
          <w:b/>
        </w:rPr>
      </w:pPr>
    </w:p>
    <w:p w14:paraId="6D0D3D15" w14:textId="77777777" w:rsidR="002070EB" w:rsidRPr="00A87289" w:rsidRDefault="002070EB" w:rsidP="002070EB">
      <w:pPr>
        <w:tabs>
          <w:tab w:val="left" w:pos="3135"/>
        </w:tabs>
      </w:pPr>
      <w:r>
        <w:rPr>
          <w:b/>
        </w:rPr>
        <w:t>5</w:t>
      </w:r>
      <w:r w:rsidRPr="00A87289">
        <w:rPr>
          <w:b/>
        </w:rPr>
        <w:t xml:space="preserve">.  </w:t>
      </w:r>
      <w:r>
        <w:rPr>
          <w:b/>
        </w:rPr>
        <w:t>Driver</w:t>
      </w:r>
      <w:r w:rsidRPr="00A87289">
        <w:rPr>
          <w:b/>
        </w:rPr>
        <w:t>: -</w:t>
      </w:r>
      <w:r>
        <w:t xml:space="preserve"> Here I can show the driver in my website. And clicking on the create new link I can create the driver. Edit and delete driver are also available here.</w:t>
      </w:r>
    </w:p>
    <w:p w14:paraId="2FED32CF" w14:textId="77777777" w:rsidR="002070EB" w:rsidRDefault="002070EB" w:rsidP="002070EB">
      <w:pPr>
        <w:tabs>
          <w:tab w:val="left" w:pos="900"/>
        </w:tabs>
      </w:pPr>
      <w:r>
        <w:rPr>
          <w:noProof/>
        </w:rPr>
        <w:lastRenderedPageBreak/>
        <w:drawing>
          <wp:inline distT="0" distB="0" distL="0" distR="0" wp14:anchorId="50D8FD4F" wp14:editId="2F7A8D40">
            <wp:extent cx="5940850" cy="3797300"/>
            <wp:effectExtent l="19050" t="0" r="2750"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3799058"/>
                    </a:xfrm>
                    <a:prstGeom prst="rect">
                      <a:avLst/>
                    </a:prstGeom>
                  </pic:spPr>
                </pic:pic>
              </a:graphicData>
            </a:graphic>
          </wp:inline>
        </w:drawing>
      </w:r>
    </w:p>
    <w:p w14:paraId="39C3037F" w14:textId="77777777" w:rsidR="002070EB" w:rsidRDefault="002070EB" w:rsidP="002070EB">
      <w:pPr>
        <w:tabs>
          <w:tab w:val="left" w:pos="3135"/>
        </w:tabs>
        <w:rPr>
          <w:b/>
        </w:rPr>
      </w:pPr>
    </w:p>
    <w:p w14:paraId="0969DFE1" w14:textId="77777777" w:rsidR="002070EB" w:rsidRDefault="002070EB" w:rsidP="002070EB">
      <w:pPr>
        <w:tabs>
          <w:tab w:val="left" w:pos="3135"/>
        </w:tabs>
        <w:rPr>
          <w:b/>
        </w:rPr>
      </w:pPr>
    </w:p>
    <w:p w14:paraId="3DBE6BD1" w14:textId="77777777" w:rsidR="002070EB" w:rsidRDefault="002070EB" w:rsidP="002070EB">
      <w:pPr>
        <w:tabs>
          <w:tab w:val="left" w:pos="3135"/>
        </w:tabs>
        <w:rPr>
          <w:b/>
        </w:rPr>
      </w:pPr>
    </w:p>
    <w:p w14:paraId="4D3B09CA" w14:textId="77777777" w:rsidR="002070EB" w:rsidRDefault="002070EB" w:rsidP="002070EB">
      <w:pPr>
        <w:tabs>
          <w:tab w:val="left" w:pos="3135"/>
        </w:tabs>
        <w:rPr>
          <w:b/>
        </w:rPr>
      </w:pPr>
    </w:p>
    <w:p w14:paraId="6CF3748E" w14:textId="77777777" w:rsidR="002070EB" w:rsidRDefault="002070EB" w:rsidP="002070EB">
      <w:pPr>
        <w:tabs>
          <w:tab w:val="left" w:pos="3135"/>
        </w:tabs>
        <w:rPr>
          <w:b/>
        </w:rPr>
      </w:pPr>
    </w:p>
    <w:p w14:paraId="52CB542F" w14:textId="77777777" w:rsidR="002070EB" w:rsidRDefault="002070EB" w:rsidP="002070EB">
      <w:pPr>
        <w:tabs>
          <w:tab w:val="left" w:pos="3135"/>
        </w:tabs>
        <w:rPr>
          <w:b/>
        </w:rPr>
      </w:pPr>
    </w:p>
    <w:p w14:paraId="5D697ECA" w14:textId="77777777" w:rsidR="002070EB" w:rsidRDefault="002070EB" w:rsidP="002070EB">
      <w:pPr>
        <w:tabs>
          <w:tab w:val="left" w:pos="3135"/>
        </w:tabs>
        <w:rPr>
          <w:b/>
        </w:rPr>
      </w:pPr>
    </w:p>
    <w:p w14:paraId="333204EB" w14:textId="77777777" w:rsidR="002070EB" w:rsidRDefault="002070EB" w:rsidP="002070EB">
      <w:pPr>
        <w:tabs>
          <w:tab w:val="left" w:pos="3135"/>
        </w:tabs>
        <w:rPr>
          <w:b/>
        </w:rPr>
      </w:pPr>
    </w:p>
    <w:p w14:paraId="20F376AD" w14:textId="77777777" w:rsidR="002070EB" w:rsidRDefault="002070EB" w:rsidP="002070EB">
      <w:pPr>
        <w:tabs>
          <w:tab w:val="left" w:pos="3135"/>
        </w:tabs>
        <w:rPr>
          <w:b/>
        </w:rPr>
      </w:pPr>
    </w:p>
    <w:p w14:paraId="371C9361" w14:textId="77777777" w:rsidR="002070EB" w:rsidRDefault="002070EB" w:rsidP="002070EB">
      <w:pPr>
        <w:tabs>
          <w:tab w:val="left" w:pos="3135"/>
        </w:tabs>
        <w:rPr>
          <w:b/>
        </w:rPr>
      </w:pPr>
    </w:p>
    <w:p w14:paraId="5E4EC37B" w14:textId="77777777" w:rsidR="002070EB" w:rsidRDefault="002070EB" w:rsidP="002070EB">
      <w:pPr>
        <w:tabs>
          <w:tab w:val="left" w:pos="3135"/>
        </w:tabs>
        <w:rPr>
          <w:b/>
        </w:rPr>
      </w:pPr>
    </w:p>
    <w:p w14:paraId="0EAE3E52" w14:textId="77777777" w:rsidR="002070EB" w:rsidRDefault="002070EB" w:rsidP="002070EB">
      <w:pPr>
        <w:tabs>
          <w:tab w:val="left" w:pos="3135"/>
        </w:tabs>
        <w:rPr>
          <w:b/>
        </w:rPr>
      </w:pPr>
    </w:p>
    <w:p w14:paraId="4D999433" w14:textId="77777777" w:rsidR="002070EB" w:rsidRPr="00A87289" w:rsidRDefault="002070EB" w:rsidP="002070EB">
      <w:pPr>
        <w:tabs>
          <w:tab w:val="left" w:pos="3135"/>
        </w:tabs>
      </w:pPr>
      <w:r>
        <w:rPr>
          <w:b/>
        </w:rPr>
        <w:t>6</w:t>
      </w:r>
      <w:r w:rsidRPr="00A87289">
        <w:rPr>
          <w:b/>
        </w:rPr>
        <w:t xml:space="preserve">.  </w:t>
      </w:r>
      <w:r>
        <w:rPr>
          <w:b/>
        </w:rPr>
        <w:t>Vehicle Type</w:t>
      </w:r>
      <w:r w:rsidRPr="00A87289">
        <w:rPr>
          <w:b/>
        </w:rPr>
        <w:t>: -</w:t>
      </w:r>
      <w:r>
        <w:t xml:space="preserve"> Here I can show the vehicle type in my website. And clicking on the create new link I can create the vehicle type. Edit and delete vehicle type are also available here.</w:t>
      </w:r>
    </w:p>
    <w:p w14:paraId="17D73C26" w14:textId="77777777" w:rsidR="002070EB" w:rsidRDefault="002070EB" w:rsidP="002070EB">
      <w:pPr>
        <w:tabs>
          <w:tab w:val="left" w:pos="900"/>
        </w:tabs>
      </w:pPr>
      <w:r>
        <w:rPr>
          <w:noProof/>
        </w:rPr>
        <w:lastRenderedPageBreak/>
        <w:drawing>
          <wp:inline distT="0" distB="0" distL="0" distR="0" wp14:anchorId="0B89AA05" wp14:editId="3B4C2628">
            <wp:extent cx="5941593" cy="4679950"/>
            <wp:effectExtent l="19050" t="0" r="2007"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4681531"/>
                    </a:xfrm>
                    <a:prstGeom prst="rect">
                      <a:avLst/>
                    </a:prstGeom>
                  </pic:spPr>
                </pic:pic>
              </a:graphicData>
            </a:graphic>
          </wp:inline>
        </w:drawing>
      </w:r>
    </w:p>
    <w:p w14:paraId="372B4C8E" w14:textId="77777777" w:rsidR="002070EB" w:rsidRDefault="002070EB" w:rsidP="002070EB">
      <w:pPr>
        <w:tabs>
          <w:tab w:val="left" w:pos="3135"/>
        </w:tabs>
        <w:rPr>
          <w:b/>
        </w:rPr>
      </w:pPr>
    </w:p>
    <w:p w14:paraId="1324B9C2" w14:textId="77777777" w:rsidR="002070EB" w:rsidRDefault="002070EB" w:rsidP="002070EB">
      <w:pPr>
        <w:tabs>
          <w:tab w:val="left" w:pos="3135"/>
        </w:tabs>
        <w:rPr>
          <w:b/>
        </w:rPr>
      </w:pPr>
    </w:p>
    <w:p w14:paraId="02F6F69C" w14:textId="77777777" w:rsidR="002070EB" w:rsidRDefault="002070EB" w:rsidP="002070EB">
      <w:pPr>
        <w:tabs>
          <w:tab w:val="left" w:pos="3135"/>
        </w:tabs>
        <w:rPr>
          <w:b/>
        </w:rPr>
      </w:pPr>
    </w:p>
    <w:p w14:paraId="575F7BD0" w14:textId="77777777" w:rsidR="002070EB" w:rsidRDefault="002070EB" w:rsidP="002070EB">
      <w:pPr>
        <w:tabs>
          <w:tab w:val="left" w:pos="3135"/>
        </w:tabs>
        <w:rPr>
          <w:b/>
        </w:rPr>
      </w:pPr>
    </w:p>
    <w:p w14:paraId="051DBCCD" w14:textId="77777777" w:rsidR="002070EB" w:rsidRDefault="002070EB" w:rsidP="002070EB">
      <w:pPr>
        <w:tabs>
          <w:tab w:val="left" w:pos="3135"/>
        </w:tabs>
        <w:rPr>
          <w:b/>
        </w:rPr>
      </w:pPr>
    </w:p>
    <w:p w14:paraId="60E0AD9B" w14:textId="77777777" w:rsidR="002070EB" w:rsidRDefault="002070EB" w:rsidP="002070EB">
      <w:pPr>
        <w:tabs>
          <w:tab w:val="left" w:pos="3135"/>
        </w:tabs>
        <w:rPr>
          <w:b/>
        </w:rPr>
      </w:pPr>
    </w:p>
    <w:p w14:paraId="267108CC" w14:textId="77777777" w:rsidR="002070EB" w:rsidRDefault="002070EB" w:rsidP="002070EB">
      <w:pPr>
        <w:tabs>
          <w:tab w:val="left" w:pos="3135"/>
        </w:tabs>
        <w:rPr>
          <w:b/>
        </w:rPr>
      </w:pPr>
    </w:p>
    <w:p w14:paraId="596B4CC1" w14:textId="77777777" w:rsidR="002070EB" w:rsidRDefault="002070EB" w:rsidP="002070EB">
      <w:pPr>
        <w:tabs>
          <w:tab w:val="left" w:pos="3135"/>
        </w:tabs>
        <w:rPr>
          <w:b/>
        </w:rPr>
      </w:pPr>
    </w:p>
    <w:p w14:paraId="046C6F5E" w14:textId="77777777" w:rsidR="002070EB" w:rsidRPr="00A87289" w:rsidRDefault="002070EB" w:rsidP="002070EB">
      <w:pPr>
        <w:tabs>
          <w:tab w:val="left" w:pos="3135"/>
        </w:tabs>
      </w:pPr>
      <w:r>
        <w:rPr>
          <w:b/>
        </w:rPr>
        <w:t>7</w:t>
      </w:r>
      <w:r w:rsidRPr="00A87289">
        <w:rPr>
          <w:b/>
        </w:rPr>
        <w:t xml:space="preserve">.  </w:t>
      </w:r>
      <w:r>
        <w:rPr>
          <w:b/>
        </w:rPr>
        <w:t>Vehicle</w:t>
      </w:r>
      <w:r w:rsidRPr="00A87289">
        <w:rPr>
          <w:b/>
        </w:rPr>
        <w:t>: -</w:t>
      </w:r>
      <w:r>
        <w:t xml:space="preserve"> Here I can show the vehicle in my website. And clicking on the create new link I can create the vehicle. Edit and delete vehicle are also available here.</w:t>
      </w:r>
    </w:p>
    <w:p w14:paraId="4EF9282A" w14:textId="77777777" w:rsidR="002070EB" w:rsidRDefault="002070EB" w:rsidP="002070EB">
      <w:pPr>
        <w:tabs>
          <w:tab w:val="left" w:pos="900"/>
        </w:tabs>
      </w:pPr>
      <w:r>
        <w:rPr>
          <w:noProof/>
        </w:rPr>
        <w:lastRenderedPageBreak/>
        <w:drawing>
          <wp:inline distT="0" distB="0" distL="0" distR="0" wp14:anchorId="7360AA0A" wp14:editId="5E6835D8">
            <wp:extent cx="5943600" cy="5067300"/>
            <wp:effectExtent l="19050" t="0" r="0"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5067300"/>
                    </a:xfrm>
                    <a:prstGeom prst="rect">
                      <a:avLst/>
                    </a:prstGeom>
                  </pic:spPr>
                </pic:pic>
              </a:graphicData>
            </a:graphic>
          </wp:inline>
        </w:drawing>
      </w:r>
    </w:p>
    <w:p w14:paraId="4786A3E1" w14:textId="77777777" w:rsidR="002070EB" w:rsidRDefault="002070EB" w:rsidP="002070EB">
      <w:pPr>
        <w:tabs>
          <w:tab w:val="left" w:pos="900"/>
        </w:tabs>
      </w:pPr>
    </w:p>
    <w:p w14:paraId="1349D9AA" w14:textId="77777777" w:rsidR="002070EB" w:rsidRDefault="002070EB" w:rsidP="002070EB">
      <w:pPr>
        <w:tabs>
          <w:tab w:val="left" w:pos="900"/>
        </w:tabs>
      </w:pPr>
    </w:p>
    <w:p w14:paraId="133009F4" w14:textId="77777777" w:rsidR="002070EB" w:rsidRDefault="002070EB" w:rsidP="002070EB">
      <w:pPr>
        <w:tabs>
          <w:tab w:val="left" w:pos="3135"/>
        </w:tabs>
        <w:rPr>
          <w:b/>
        </w:rPr>
      </w:pPr>
    </w:p>
    <w:p w14:paraId="34FA9C26" w14:textId="77777777" w:rsidR="002070EB" w:rsidRDefault="002070EB" w:rsidP="002070EB">
      <w:pPr>
        <w:tabs>
          <w:tab w:val="left" w:pos="3135"/>
        </w:tabs>
        <w:rPr>
          <w:b/>
        </w:rPr>
      </w:pPr>
    </w:p>
    <w:p w14:paraId="0D4534BA" w14:textId="77777777" w:rsidR="002070EB" w:rsidRDefault="002070EB" w:rsidP="002070EB">
      <w:pPr>
        <w:tabs>
          <w:tab w:val="left" w:pos="3135"/>
        </w:tabs>
        <w:rPr>
          <w:b/>
        </w:rPr>
      </w:pPr>
    </w:p>
    <w:p w14:paraId="33046BA8" w14:textId="77777777" w:rsidR="002070EB" w:rsidRDefault="002070EB" w:rsidP="002070EB">
      <w:pPr>
        <w:tabs>
          <w:tab w:val="left" w:pos="3135"/>
        </w:tabs>
        <w:rPr>
          <w:b/>
        </w:rPr>
      </w:pPr>
    </w:p>
    <w:p w14:paraId="4BA2ECB0" w14:textId="77777777" w:rsidR="002070EB" w:rsidRDefault="002070EB" w:rsidP="002070EB">
      <w:pPr>
        <w:tabs>
          <w:tab w:val="left" w:pos="3135"/>
        </w:tabs>
        <w:rPr>
          <w:b/>
        </w:rPr>
      </w:pPr>
    </w:p>
    <w:p w14:paraId="445F01EA" w14:textId="77777777" w:rsidR="002070EB" w:rsidRDefault="002070EB" w:rsidP="002070EB">
      <w:pPr>
        <w:tabs>
          <w:tab w:val="left" w:pos="3135"/>
        </w:tabs>
      </w:pPr>
      <w:r>
        <w:rPr>
          <w:b/>
        </w:rPr>
        <w:t>8</w:t>
      </w:r>
      <w:r w:rsidRPr="00A87289">
        <w:rPr>
          <w:b/>
        </w:rPr>
        <w:t xml:space="preserve">.  </w:t>
      </w:r>
      <w:r>
        <w:rPr>
          <w:b/>
        </w:rPr>
        <w:t>Booking</w:t>
      </w:r>
      <w:r w:rsidRPr="00A87289">
        <w:rPr>
          <w:b/>
        </w:rPr>
        <w:t>: -</w:t>
      </w:r>
      <w:r>
        <w:t xml:space="preserve"> Here I can show the booking in my website. And clicking on the create new link I can create the booking. Edit and delete booking are also available here.</w:t>
      </w:r>
    </w:p>
    <w:p w14:paraId="0BD95004" w14:textId="77777777" w:rsidR="002070EB" w:rsidRDefault="002070EB" w:rsidP="002070EB">
      <w:pPr>
        <w:tabs>
          <w:tab w:val="left" w:pos="3135"/>
        </w:tabs>
      </w:pPr>
      <w:r>
        <w:rPr>
          <w:noProof/>
        </w:rPr>
        <w:lastRenderedPageBreak/>
        <w:drawing>
          <wp:inline distT="0" distB="0" distL="0" distR="0" wp14:anchorId="5EE6952E" wp14:editId="4EF5ED43">
            <wp:extent cx="5938376" cy="4902200"/>
            <wp:effectExtent l="19050" t="0" r="5224"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4906513"/>
                    </a:xfrm>
                    <a:prstGeom prst="rect">
                      <a:avLst/>
                    </a:prstGeom>
                  </pic:spPr>
                </pic:pic>
              </a:graphicData>
            </a:graphic>
          </wp:inline>
        </w:drawing>
      </w:r>
    </w:p>
    <w:p w14:paraId="2ADF7369" w14:textId="77777777" w:rsidR="002070EB" w:rsidRDefault="002070EB" w:rsidP="002070EB">
      <w:pPr>
        <w:tabs>
          <w:tab w:val="left" w:pos="3135"/>
        </w:tabs>
        <w:rPr>
          <w:b/>
        </w:rPr>
      </w:pPr>
    </w:p>
    <w:p w14:paraId="595B4155" w14:textId="77777777" w:rsidR="002070EB" w:rsidRDefault="002070EB" w:rsidP="002070EB">
      <w:pPr>
        <w:tabs>
          <w:tab w:val="left" w:pos="3135"/>
        </w:tabs>
        <w:rPr>
          <w:b/>
        </w:rPr>
      </w:pPr>
    </w:p>
    <w:p w14:paraId="1CE650F1" w14:textId="77777777" w:rsidR="002070EB" w:rsidRDefault="002070EB" w:rsidP="002070EB">
      <w:pPr>
        <w:tabs>
          <w:tab w:val="left" w:pos="3135"/>
        </w:tabs>
        <w:rPr>
          <w:b/>
        </w:rPr>
      </w:pPr>
    </w:p>
    <w:p w14:paraId="4ABBF914" w14:textId="77777777" w:rsidR="002070EB" w:rsidRDefault="002070EB" w:rsidP="002070EB">
      <w:pPr>
        <w:tabs>
          <w:tab w:val="left" w:pos="3135"/>
        </w:tabs>
        <w:rPr>
          <w:b/>
        </w:rPr>
      </w:pPr>
    </w:p>
    <w:p w14:paraId="284F51B4" w14:textId="77777777" w:rsidR="002070EB" w:rsidRPr="004924C5" w:rsidRDefault="002070EB" w:rsidP="00B7072F"/>
    <w:p w14:paraId="05FE2D47" w14:textId="77777777" w:rsidR="004924C5" w:rsidRDefault="004924C5" w:rsidP="004924C5">
      <w:pPr>
        <w:pStyle w:val="Heading2"/>
      </w:pPr>
      <w:bookmarkStart w:id="8" w:name="_Toc89590723"/>
      <w:r>
        <w:t xml:space="preserve">Task 5- </w:t>
      </w:r>
      <w:r w:rsidRPr="000D4841">
        <w:t>usability testing</w:t>
      </w:r>
      <w:bookmarkEnd w:id="8"/>
    </w:p>
    <w:p w14:paraId="031BA9D4" w14:textId="77777777" w:rsidR="004924C5" w:rsidRPr="004924C5" w:rsidRDefault="004924C5" w:rsidP="004924C5">
      <w:r>
        <w:t xml:space="preserve">On excel File </w:t>
      </w:r>
    </w:p>
    <w:p w14:paraId="574EE3DC" w14:textId="77777777" w:rsidR="00B7072F" w:rsidRDefault="00B7072F" w:rsidP="004924C5">
      <w:pPr>
        <w:pStyle w:val="Heading2"/>
      </w:pPr>
      <w:bookmarkStart w:id="9" w:name="_Toc89590724"/>
    </w:p>
    <w:p w14:paraId="08885175" w14:textId="77777777" w:rsidR="00B7072F" w:rsidRDefault="00B7072F" w:rsidP="004924C5">
      <w:pPr>
        <w:pStyle w:val="Heading2"/>
      </w:pPr>
    </w:p>
    <w:p w14:paraId="70A9BA83" w14:textId="77777777" w:rsidR="00B7072F" w:rsidRPr="00B7072F" w:rsidRDefault="00B7072F" w:rsidP="00B7072F"/>
    <w:p w14:paraId="3A651898" w14:textId="77777777" w:rsidR="00B7072F" w:rsidRDefault="00B7072F" w:rsidP="004924C5">
      <w:pPr>
        <w:pStyle w:val="Heading2"/>
      </w:pPr>
    </w:p>
    <w:p w14:paraId="536D535D" w14:textId="77777777" w:rsidR="00B7072F" w:rsidRDefault="00B7072F" w:rsidP="00B7072F"/>
    <w:p w14:paraId="2423EFF4" w14:textId="77777777" w:rsidR="00B7072F" w:rsidRPr="00B7072F" w:rsidRDefault="00B7072F" w:rsidP="00B7072F"/>
    <w:p w14:paraId="11B91CF7" w14:textId="77777777" w:rsidR="00B7072F" w:rsidRDefault="00B7072F" w:rsidP="004924C5">
      <w:pPr>
        <w:pStyle w:val="Heading2"/>
      </w:pPr>
    </w:p>
    <w:p w14:paraId="0598E17D" w14:textId="77777777" w:rsidR="004924C5" w:rsidRDefault="004924C5" w:rsidP="004924C5">
      <w:pPr>
        <w:pStyle w:val="Heading2"/>
      </w:pPr>
      <w:r>
        <w:t xml:space="preserve">Task 6 - </w:t>
      </w:r>
      <w:r w:rsidRPr="00A27DE5">
        <w:t>Meet with your client</w:t>
      </w:r>
      <w:bookmarkEnd w:id="9"/>
    </w:p>
    <w:tbl>
      <w:tblPr>
        <w:tblStyle w:val="TableGrid"/>
        <w:tblW w:w="9219" w:type="dxa"/>
        <w:tblLook w:val="04A0" w:firstRow="1" w:lastRow="0" w:firstColumn="1" w:lastColumn="0" w:noHBand="0" w:noVBand="1"/>
      </w:tblPr>
      <w:tblGrid>
        <w:gridCol w:w="9219"/>
      </w:tblGrid>
      <w:tr w:rsidR="004924C5" w14:paraId="3FD48F01" w14:textId="77777777" w:rsidTr="009144DD">
        <w:trPr>
          <w:trHeight w:val="647"/>
        </w:trPr>
        <w:tc>
          <w:tcPr>
            <w:tcW w:w="9219" w:type="dxa"/>
            <w:tcBorders>
              <w:top w:val="single" w:sz="4" w:space="0" w:color="auto"/>
              <w:left w:val="single" w:sz="4" w:space="0" w:color="auto"/>
              <w:bottom w:val="single" w:sz="4" w:space="0" w:color="auto"/>
              <w:right w:val="single" w:sz="4" w:space="0" w:color="auto"/>
            </w:tcBorders>
            <w:hideMark/>
          </w:tcPr>
          <w:p w14:paraId="550F1CE6" w14:textId="77777777" w:rsidR="004924C5" w:rsidRDefault="004924C5" w:rsidP="009144DD">
            <w:pPr>
              <w:autoSpaceDE w:val="0"/>
              <w:autoSpaceDN w:val="0"/>
              <w:adjustRightInd w:val="0"/>
              <w:jc w:val="center"/>
              <w:rPr>
                <w:rFonts w:ascii="Calibri" w:hAnsi="Calibri" w:cs="Calibri"/>
                <w:color w:val="000000" w:themeColor="text1"/>
                <w:sz w:val="20"/>
                <w:szCs w:val="20"/>
              </w:rPr>
            </w:pPr>
            <w:r>
              <w:rPr>
                <w:rFonts w:ascii="Calibri" w:hAnsi="Calibri" w:cs="Calibri"/>
                <w:color w:val="000000" w:themeColor="text1"/>
                <w:sz w:val="20"/>
                <w:szCs w:val="20"/>
              </w:rPr>
              <w:t>Meeting Details</w:t>
            </w:r>
          </w:p>
        </w:tc>
      </w:tr>
      <w:tr w:rsidR="004924C5" w14:paraId="34973639" w14:textId="77777777" w:rsidTr="009144DD">
        <w:trPr>
          <w:trHeight w:val="647"/>
        </w:trPr>
        <w:tc>
          <w:tcPr>
            <w:tcW w:w="9219" w:type="dxa"/>
            <w:tcBorders>
              <w:top w:val="single" w:sz="4" w:space="0" w:color="auto"/>
              <w:left w:val="single" w:sz="4" w:space="0" w:color="auto"/>
              <w:bottom w:val="single" w:sz="4" w:space="0" w:color="auto"/>
              <w:right w:val="single" w:sz="4" w:space="0" w:color="auto"/>
            </w:tcBorders>
            <w:hideMark/>
          </w:tcPr>
          <w:p w14:paraId="587EDEF8" w14:textId="77777777" w:rsidR="004924C5" w:rsidRDefault="004924C5" w:rsidP="004924C5">
            <w:pPr>
              <w:pStyle w:val="ListParagraph"/>
              <w:numPr>
                <w:ilvl w:val="0"/>
                <w:numId w:val="5"/>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25-Oct-2021</w:t>
            </w:r>
          </w:p>
          <w:p w14:paraId="163CC67C" w14:textId="77777777" w:rsidR="004924C5" w:rsidRDefault="004924C5" w:rsidP="004924C5">
            <w:pPr>
              <w:pStyle w:val="ListParagraph"/>
              <w:numPr>
                <w:ilvl w:val="0"/>
                <w:numId w:val="5"/>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Location: New Zealand</w:t>
            </w:r>
          </w:p>
        </w:tc>
      </w:tr>
      <w:tr w:rsidR="004924C5" w14:paraId="56AFA285" w14:textId="77777777" w:rsidTr="009144DD">
        <w:trPr>
          <w:trHeight w:val="679"/>
        </w:trPr>
        <w:tc>
          <w:tcPr>
            <w:tcW w:w="9219" w:type="dxa"/>
            <w:tcBorders>
              <w:top w:val="single" w:sz="4" w:space="0" w:color="auto"/>
              <w:left w:val="single" w:sz="4" w:space="0" w:color="auto"/>
              <w:bottom w:val="single" w:sz="4" w:space="0" w:color="auto"/>
              <w:right w:val="single" w:sz="4" w:space="0" w:color="auto"/>
            </w:tcBorders>
            <w:hideMark/>
          </w:tcPr>
          <w:p w14:paraId="280804DF" w14:textId="77777777" w:rsidR="004924C5" w:rsidRDefault="004924C5" w:rsidP="004924C5">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Attendees: Jatin and Robin</w:t>
            </w:r>
          </w:p>
        </w:tc>
      </w:tr>
      <w:tr w:rsidR="004924C5" w14:paraId="6FF45E9E" w14:textId="77777777" w:rsidTr="009144DD">
        <w:trPr>
          <w:trHeight w:val="647"/>
        </w:trPr>
        <w:tc>
          <w:tcPr>
            <w:tcW w:w="9219" w:type="dxa"/>
            <w:tcBorders>
              <w:top w:val="single" w:sz="4" w:space="0" w:color="auto"/>
              <w:left w:val="single" w:sz="4" w:space="0" w:color="auto"/>
              <w:bottom w:val="single" w:sz="4" w:space="0" w:color="auto"/>
              <w:right w:val="single" w:sz="4" w:space="0" w:color="auto"/>
            </w:tcBorders>
            <w:hideMark/>
          </w:tcPr>
          <w:p w14:paraId="2AFABB68" w14:textId="77777777" w:rsidR="004924C5" w:rsidRDefault="004924C5" w:rsidP="009144DD">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Agenda: Discussion of Software of Cargo services </w:t>
            </w:r>
          </w:p>
        </w:tc>
      </w:tr>
      <w:tr w:rsidR="004924C5" w14:paraId="5A2F3ADD" w14:textId="77777777" w:rsidTr="009144DD">
        <w:trPr>
          <w:trHeight w:val="647"/>
        </w:trPr>
        <w:tc>
          <w:tcPr>
            <w:tcW w:w="9219" w:type="dxa"/>
            <w:tcBorders>
              <w:top w:val="single" w:sz="4" w:space="0" w:color="auto"/>
              <w:left w:val="single" w:sz="4" w:space="0" w:color="auto"/>
              <w:bottom w:val="single" w:sz="4" w:space="0" w:color="auto"/>
              <w:right w:val="single" w:sz="4" w:space="0" w:color="auto"/>
            </w:tcBorders>
            <w:hideMark/>
          </w:tcPr>
          <w:p w14:paraId="0CDECB70" w14:textId="77777777" w:rsidR="004924C5" w:rsidRDefault="004924C5" w:rsidP="009144DD">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Discussion (Important Points): He needs customer and booking module on the highest priority. Left requirement is written on above.</w:t>
            </w:r>
          </w:p>
        </w:tc>
      </w:tr>
      <w:tr w:rsidR="004924C5" w14:paraId="40D45B4A" w14:textId="77777777" w:rsidTr="009144DD">
        <w:trPr>
          <w:trHeight w:val="647"/>
        </w:trPr>
        <w:tc>
          <w:tcPr>
            <w:tcW w:w="9219" w:type="dxa"/>
            <w:tcBorders>
              <w:top w:val="single" w:sz="4" w:space="0" w:color="auto"/>
              <w:left w:val="single" w:sz="4" w:space="0" w:color="auto"/>
              <w:bottom w:val="single" w:sz="4" w:space="0" w:color="auto"/>
              <w:right w:val="single" w:sz="4" w:space="0" w:color="auto"/>
            </w:tcBorders>
            <w:hideMark/>
          </w:tcPr>
          <w:p w14:paraId="60F20C72" w14:textId="77777777" w:rsidR="004924C5" w:rsidRDefault="004924C5" w:rsidP="009144DD">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My To Dos (Actions): Firstly I have to make the </w:t>
            </w:r>
            <w:r w:rsidR="00E72434">
              <w:rPr>
                <w:rFonts w:ascii="Calibri" w:hAnsi="Calibri" w:cs="Calibri"/>
                <w:color w:val="000000"/>
                <w:sz w:val="20"/>
                <w:szCs w:val="20"/>
              </w:rPr>
              <w:t>mock-ups</w:t>
            </w:r>
            <w:r>
              <w:rPr>
                <w:rFonts w:ascii="Calibri" w:hAnsi="Calibri" w:cs="Calibri"/>
                <w:color w:val="000000"/>
                <w:sz w:val="20"/>
                <w:szCs w:val="20"/>
              </w:rPr>
              <w:t xml:space="preserve"> of the application. Then Starting the application after the next meeting.</w:t>
            </w:r>
          </w:p>
        </w:tc>
      </w:tr>
      <w:tr w:rsidR="004924C5" w14:paraId="116E2484" w14:textId="77777777" w:rsidTr="009144DD">
        <w:trPr>
          <w:trHeight w:val="647"/>
        </w:trPr>
        <w:tc>
          <w:tcPr>
            <w:tcW w:w="9219" w:type="dxa"/>
            <w:tcBorders>
              <w:top w:val="single" w:sz="4" w:space="0" w:color="auto"/>
              <w:left w:val="single" w:sz="4" w:space="0" w:color="auto"/>
              <w:bottom w:val="single" w:sz="4" w:space="0" w:color="auto"/>
              <w:right w:val="single" w:sz="4" w:space="0" w:color="auto"/>
            </w:tcBorders>
            <w:hideMark/>
          </w:tcPr>
          <w:p w14:paraId="2DBEF29C" w14:textId="77777777" w:rsidR="004924C5" w:rsidRDefault="004924C5" w:rsidP="009144DD">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Questions requiring Follow- Up: Discussion of the mock ups</w:t>
            </w:r>
          </w:p>
        </w:tc>
      </w:tr>
      <w:tr w:rsidR="004924C5" w14:paraId="2300EEBB" w14:textId="77777777" w:rsidTr="009144DD">
        <w:trPr>
          <w:trHeight w:val="647"/>
        </w:trPr>
        <w:tc>
          <w:tcPr>
            <w:tcW w:w="9219" w:type="dxa"/>
            <w:tcBorders>
              <w:top w:val="single" w:sz="4" w:space="0" w:color="auto"/>
              <w:left w:val="single" w:sz="4" w:space="0" w:color="auto"/>
              <w:bottom w:val="single" w:sz="4" w:space="0" w:color="auto"/>
              <w:right w:val="single" w:sz="4" w:space="0" w:color="auto"/>
            </w:tcBorders>
            <w:hideMark/>
          </w:tcPr>
          <w:p w14:paraId="497B8743" w14:textId="77777777" w:rsidR="004924C5" w:rsidRDefault="004924C5" w:rsidP="009144DD">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Comments: Robin is good person and he described regarding software very wisely.</w:t>
            </w:r>
          </w:p>
        </w:tc>
      </w:tr>
      <w:tr w:rsidR="004924C5" w14:paraId="64FB52C1" w14:textId="77777777" w:rsidTr="009144DD">
        <w:trPr>
          <w:trHeight w:val="647"/>
        </w:trPr>
        <w:tc>
          <w:tcPr>
            <w:tcW w:w="9219" w:type="dxa"/>
            <w:tcBorders>
              <w:top w:val="single" w:sz="4" w:space="0" w:color="auto"/>
              <w:left w:val="single" w:sz="4" w:space="0" w:color="auto"/>
              <w:bottom w:val="single" w:sz="4" w:space="0" w:color="auto"/>
              <w:right w:val="single" w:sz="4" w:space="0" w:color="auto"/>
            </w:tcBorders>
          </w:tcPr>
          <w:p w14:paraId="75D34A28" w14:textId="77777777" w:rsidR="004924C5" w:rsidRDefault="004924C5" w:rsidP="009144DD">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Next meeting</w:t>
            </w:r>
          </w:p>
          <w:p w14:paraId="45D0D2A6" w14:textId="77777777" w:rsidR="004924C5" w:rsidRDefault="004924C5" w:rsidP="009144DD">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1- Nov-2021 1:00 Pm</w:t>
            </w:r>
          </w:p>
          <w:p w14:paraId="772DF65B" w14:textId="77777777" w:rsidR="004924C5" w:rsidRDefault="004924C5" w:rsidP="009144DD">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Location: </w:t>
            </w:r>
            <w:r w:rsidR="00E72434">
              <w:rPr>
                <w:rFonts w:ascii="Calibri" w:hAnsi="Calibri" w:cs="Calibri"/>
                <w:color w:val="000000"/>
                <w:sz w:val="20"/>
                <w:szCs w:val="20"/>
              </w:rPr>
              <w:t>New Zealand</w:t>
            </w:r>
          </w:p>
          <w:p w14:paraId="3950E8E9" w14:textId="77777777" w:rsidR="004924C5" w:rsidRDefault="004924C5" w:rsidP="009144DD">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Agenda: Showing the mock ups to the client and discussion about further development.</w:t>
            </w:r>
          </w:p>
          <w:p w14:paraId="70040331" w14:textId="77777777" w:rsidR="004924C5" w:rsidRDefault="004924C5" w:rsidP="009144DD">
            <w:pPr>
              <w:autoSpaceDE w:val="0"/>
              <w:autoSpaceDN w:val="0"/>
              <w:adjustRightInd w:val="0"/>
              <w:jc w:val="both"/>
              <w:rPr>
                <w:rFonts w:ascii="Calibri" w:hAnsi="Calibri" w:cs="Calibri"/>
                <w:color w:val="000000"/>
                <w:sz w:val="20"/>
                <w:szCs w:val="20"/>
              </w:rPr>
            </w:pPr>
          </w:p>
        </w:tc>
      </w:tr>
    </w:tbl>
    <w:p w14:paraId="18A29BF2" w14:textId="77777777" w:rsidR="004924C5" w:rsidRPr="004924C5" w:rsidRDefault="004924C5" w:rsidP="004924C5"/>
    <w:p w14:paraId="3145409F" w14:textId="77777777" w:rsidR="00E72434" w:rsidRDefault="00E72434" w:rsidP="00E72434">
      <w:pPr>
        <w:pStyle w:val="BodyText"/>
        <w:spacing w:before="7"/>
        <w:rPr>
          <w:b/>
          <w:sz w:val="16"/>
        </w:rPr>
      </w:pPr>
    </w:p>
    <w:p w14:paraId="48CCE5F5" w14:textId="77777777" w:rsidR="00E72434" w:rsidRDefault="00E72434" w:rsidP="00E72434">
      <w:pPr>
        <w:rPr>
          <w:sz w:val="16"/>
        </w:rPr>
        <w:sectPr w:rsidR="00E72434">
          <w:pgSz w:w="11910" w:h="16840"/>
          <w:pgMar w:top="1420" w:right="560" w:bottom="280" w:left="560" w:header="764" w:footer="0" w:gutter="0"/>
          <w:cols w:space="720"/>
        </w:sectPr>
      </w:pPr>
    </w:p>
    <w:p w14:paraId="779ECBCE" w14:textId="77777777" w:rsidR="00E72434" w:rsidRDefault="00756345" w:rsidP="00E72434">
      <w:pPr>
        <w:spacing w:before="57"/>
        <w:ind w:left="224"/>
        <w:rPr>
          <w:b/>
        </w:rPr>
      </w:pPr>
      <w:r>
        <w:rPr>
          <w:noProof/>
          <w:lang w:bidi="hi-IN"/>
        </w:rPr>
        <w:pict w14:anchorId="4B9BFE3A">
          <v:group id="Group 2" o:spid="_x0000_s1029" style="position:absolute;left:0;text-align:left;margin-left:33.6pt;margin-top:-9.6pt;width:528.1pt;height:675.6pt;z-index:-251654144;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">
            <v:shape id="AutoShape 4" o:spid="_x0000_s1031" style="position:absolute;left:672;top:-193;width:10562;height:13512;visibility:visible" coordsize="10562,135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" adj="0,,0" path="m10562,13502r-10,l10,13502r-10,l,13511r10,l10552,13511r10,l10562,13502xm10562,r-10,l10,,,,,13502r10,l10,9r10542,l10552,13502r10,l10562,xe" fillcolor="black" stroked="f">
              <v:stroke joinstyle="round"/>
              <v:formulas/>
              <v:path arrowok="t" o:connecttype="custom" o:connectlocs="10562,13310;10552,13310;10,13310;0,13310;0,13319;10,13319;10552,13319;10562,13319;10562,13310;10562,-192;10552,-192;10,-192;0,-192;0,13310;10,13310;10,-183;10552,-183;10552,13310;10562,13310;10562,-192" o:connectangles="0,0,0,0,0,0,0,0,0,0,0,0,0,0,0,0,0,0,0,0"/>
            </v:shape>
            <v:rect id="_x0000_s1030" style="position:absolute;left:772;top:10106;width:10163;height:8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" filled="f"/>
            <w10:wrap anchorx="page"/>
          </v:group>
        </w:pict>
      </w:r>
      <w:r w:rsidR="00E72434">
        <w:rPr>
          <w:b/>
        </w:rPr>
        <w:t>Appendix 3</w:t>
      </w:r>
    </w:p>
    <w:p w14:paraId="21FD9BF1" w14:textId="77777777" w:rsidR="00E72434" w:rsidRDefault="00E72434" w:rsidP="00E72434">
      <w:pPr>
        <w:pStyle w:val="BodyText"/>
        <w:spacing w:before="7"/>
        <w:rPr>
          <w:b/>
          <w:sz w:val="36"/>
        </w:rPr>
      </w:pPr>
      <w:r>
        <w:br w:type="column"/>
      </w:r>
    </w:p>
    <w:p w14:paraId="19543B01" w14:textId="77777777" w:rsidR="00E72434" w:rsidRDefault="00E72434" w:rsidP="00E72434">
      <w:pPr>
        <w:ind w:left="224"/>
        <w:rPr>
          <w:rFonts w:ascii="Times New Roman"/>
          <w:b/>
          <w:sz w:val="28"/>
        </w:rPr>
      </w:pPr>
      <w:r>
        <w:rPr>
          <w:rFonts w:ascii="Times New Roman"/>
          <w:b/>
          <w:color w:val="538DD3"/>
          <w:sz w:val="28"/>
        </w:rPr>
        <w:t>Client Review Form</w:t>
      </w:r>
    </w:p>
    <w:p w14:paraId="4F684FA8" w14:textId="77777777" w:rsidR="00E72434" w:rsidRDefault="00E72434" w:rsidP="00E72434">
      <w:pPr>
        <w:rPr>
          <w:rFonts w:ascii="Times New Roman"/>
          <w:sz w:val="28"/>
        </w:rPr>
        <w:sectPr w:rsidR="00E72434">
          <w:type w:val="continuous"/>
          <w:pgSz w:w="11910" w:h="16840"/>
          <w:pgMar w:top="1420" w:right="560" w:bottom="280" w:left="560" w:header="720" w:footer="720" w:gutter="0"/>
          <w:cols w:num="2" w:space="720" w:equalWidth="0">
            <w:col w:w="1299" w:space="2665"/>
            <w:col w:w="6826"/>
          </w:cols>
        </w:sectPr>
      </w:pPr>
    </w:p>
    <w:p w14:paraId="6FC4C602" w14:textId="77777777" w:rsidR="00E72434" w:rsidRDefault="00E72434" w:rsidP="00E72434">
      <w:pPr>
        <w:pStyle w:val="BodyText"/>
        <w:spacing w:before="10"/>
        <w:rPr>
          <w:rFonts w:ascii="Times New Roman"/>
          <w:b/>
          <w:sz w:val="15"/>
        </w:rPr>
      </w:pPr>
    </w:p>
    <w:p w14:paraId="6AED1CBB" w14:textId="51D650BA" w:rsidR="00E72434" w:rsidRDefault="00E72434" w:rsidP="00E72434">
      <w:pPr>
        <w:pStyle w:val="BodyText"/>
        <w:tabs>
          <w:tab w:val="left" w:pos="2988"/>
          <w:tab w:val="left" w:pos="3839"/>
        </w:tabs>
        <w:spacing w:before="56"/>
        <w:ind w:left="224"/>
      </w:pPr>
      <w:r>
        <w:t xml:space="preserve">My </w:t>
      </w:r>
      <w:r w:rsidR="00756345">
        <w:t>developer’s name</w:t>
      </w:r>
      <w:r>
        <w:t xml:space="preserve">:   </w:t>
      </w:r>
      <w:r>
        <w:rPr>
          <w:u w:val="single"/>
        </w:rPr>
        <w:t xml:space="preserve"> Jatin</w:t>
      </w:r>
      <w:r>
        <w:rPr>
          <w:u w:val="single"/>
        </w:rPr>
        <w:tab/>
      </w:r>
      <w:r>
        <w:rPr>
          <w:u w:val="single"/>
        </w:rPr>
        <w:tab/>
      </w:r>
    </w:p>
    <w:p w14:paraId="25742241" w14:textId="77777777" w:rsidR="00E72434" w:rsidRDefault="00E72434" w:rsidP="00E72434">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14:paraId="7352D5E0" w14:textId="77777777" w:rsidR="00E72434" w:rsidRDefault="00E72434" w:rsidP="00E72434">
      <w:pPr>
        <w:pStyle w:val="Heading1"/>
        <w:spacing w:before="1"/>
      </w:pPr>
      <w:r>
        <w:rPr>
          <w:color w:val="538DD3"/>
        </w:rPr>
        <w:t>Grading scale</w:t>
      </w:r>
    </w:p>
    <w:p w14:paraId="4BE3F067" w14:textId="77777777" w:rsidR="00E72434" w:rsidRDefault="00E72434" w:rsidP="00E72434">
      <w:pPr>
        <w:pStyle w:val="BodyText"/>
        <w:spacing w:before="182"/>
        <w:ind w:left="224"/>
      </w:pPr>
      <w:r>
        <w:t>You must grade your developer for each item listed in the tables below. 1 being the lowest, 5 the highest.</w:t>
      </w:r>
    </w:p>
    <w:p w14:paraId="028A8D58" w14:textId="77777777" w:rsidR="00E72434" w:rsidRDefault="00E72434" w:rsidP="00E72434">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50"/>
        <w:gridCol w:w="1848"/>
      </w:tblGrid>
      <w:tr w:rsidR="00E72434" w14:paraId="5365D755" w14:textId="77777777" w:rsidTr="009144DD">
        <w:trPr>
          <w:trHeight w:val="509"/>
        </w:trPr>
        <w:tc>
          <w:tcPr>
            <w:tcW w:w="1848" w:type="dxa"/>
          </w:tcPr>
          <w:p w14:paraId="185D07FE" w14:textId="77777777" w:rsidR="00E72434" w:rsidRDefault="00E72434" w:rsidP="009144DD">
            <w:pPr>
              <w:pStyle w:val="TableParagraph"/>
              <w:spacing w:before="119"/>
              <w:ind w:left="12"/>
              <w:jc w:val="center"/>
              <w:rPr>
                <w:b/>
              </w:rPr>
            </w:pPr>
            <w:r>
              <w:rPr>
                <w:b/>
              </w:rPr>
              <w:t>1</w:t>
            </w:r>
          </w:p>
        </w:tc>
        <w:tc>
          <w:tcPr>
            <w:tcW w:w="1848" w:type="dxa"/>
          </w:tcPr>
          <w:p w14:paraId="44085665" w14:textId="77777777" w:rsidR="00E72434" w:rsidRDefault="00E72434" w:rsidP="009144DD">
            <w:pPr>
              <w:pStyle w:val="TableParagraph"/>
              <w:spacing w:before="119"/>
              <w:ind w:left="11"/>
              <w:jc w:val="center"/>
              <w:rPr>
                <w:b/>
              </w:rPr>
            </w:pPr>
            <w:r>
              <w:rPr>
                <w:b/>
              </w:rPr>
              <w:t>2</w:t>
            </w:r>
          </w:p>
        </w:tc>
        <w:tc>
          <w:tcPr>
            <w:tcW w:w="1848" w:type="dxa"/>
          </w:tcPr>
          <w:p w14:paraId="0EE7373D" w14:textId="77777777" w:rsidR="00E72434" w:rsidRDefault="00E72434" w:rsidP="009144DD">
            <w:pPr>
              <w:pStyle w:val="TableParagraph"/>
              <w:spacing w:before="119"/>
              <w:ind w:left="13"/>
              <w:jc w:val="center"/>
              <w:rPr>
                <w:b/>
              </w:rPr>
            </w:pPr>
            <w:r>
              <w:rPr>
                <w:b/>
              </w:rPr>
              <w:t>3</w:t>
            </w:r>
          </w:p>
        </w:tc>
        <w:tc>
          <w:tcPr>
            <w:tcW w:w="1850" w:type="dxa"/>
          </w:tcPr>
          <w:p w14:paraId="573ECAC4" w14:textId="77777777" w:rsidR="00E72434" w:rsidRDefault="00E72434" w:rsidP="009144DD">
            <w:pPr>
              <w:pStyle w:val="TableParagraph"/>
              <w:spacing w:before="119"/>
              <w:ind w:left="11"/>
              <w:jc w:val="center"/>
              <w:rPr>
                <w:b/>
              </w:rPr>
            </w:pPr>
            <w:r>
              <w:rPr>
                <w:b/>
              </w:rPr>
              <w:t>4</w:t>
            </w:r>
          </w:p>
        </w:tc>
        <w:tc>
          <w:tcPr>
            <w:tcW w:w="1848" w:type="dxa"/>
          </w:tcPr>
          <w:p w14:paraId="1EF5B678" w14:textId="77777777" w:rsidR="00E72434" w:rsidRDefault="00E72434" w:rsidP="009144DD">
            <w:pPr>
              <w:pStyle w:val="TableParagraph"/>
              <w:spacing w:before="119"/>
              <w:ind w:left="15"/>
              <w:jc w:val="center"/>
              <w:rPr>
                <w:b/>
              </w:rPr>
            </w:pPr>
            <w:r>
              <w:rPr>
                <w:b/>
              </w:rPr>
              <w:t>5</w:t>
            </w:r>
          </w:p>
        </w:tc>
      </w:tr>
      <w:tr w:rsidR="00E72434" w14:paraId="47D7842A" w14:textId="77777777" w:rsidTr="009144DD">
        <w:trPr>
          <w:trHeight w:val="508"/>
        </w:trPr>
        <w:tc>
          <w:tcPr>
            <w:tcW w:w="1848" w:type="dxa"/>
          </w:tcPr>
          <w:p w14:paraId="0502CB7F" w14:textId="77777777" w:rsidR="00E72434" w:rsidRDefault="00E72434" w:rsidP="009144DD">
            <w:pPr>
              <w:pStyle w:val="TableParagraph"/>
              <w:spacing w:before="119"/>
              <w:ind w:left="131" w:right="123"/>
              <w:jc w:val="center"/>
            </w:pPr>
            <w:r>
              <w:t>Strongly disagree</w:t>
            </w:r>
          </w:p>
        </w:tc>
        <w:tc>
          <w:tcPr>
            <w:tcW w:w="1848" w:type="dxa"/>
          </w:tcPr>
          <w:p w14:paraId="57458507" w14:textId="77777777" w:rsidR="00E72434" w:rsidRDefault="00E72434" w:rsidP="009144DD">
            <w:pPr>
              <w:pStyle w:val="TableParagraph"/>
              <w:spacing w:before="119"/>
              <w:ind w:left="131" w:right="119"/>
              <w:jc w:val="center"/>
            </w:pPr>
            <w:r>
              <w:t>Disagree</w:t>
            </w:r>
          </w:p>
        </w:tc>
        <w:tc>
          <w:tcPr>
            <w:tcW w:w="1848" w:type="dxa"/>
          </w:tcPr>
          <w:p w14:paraId="210D38BC" w14:textId="77777777" w:rsidR="00E72434" w:rsidRDefault="00E72434" w:rsidP="009144DD">
            <w:pPr>
              <w:pStyle w:val="TableParagraph"/>
              <w:spacing w:before="119"/>
              <w:ind w:left="131" w:right="118"/>
              <w:jc w:val="center"/>
            </w:pPr>
            <w:r>
              <w:t>Ok</w:t>
            </w:r>
          </w:p>
        </w:tc>
        <w:tc>
          <w:tcPr>
            <w:tcW w:w="1850" w:type="dxa"/>
          </w:tcPr>
          <w:p w14:paraId="134639F3" w14:textId="77777777" w:rsidR="00E72434" w:rsidRDefault="00E72434" w:rsidP="009144DD">
            <w:pPr>
              <w:pStyle w:val="TableParagraph"/>
              <w:spacing w:before="119"/>
              <w:ind w:left="641" w:right="632"/>
              <w:jc w:val="center"/>
            </w:pPr>
            <w:r>
              <w:t>Agree</w:t>
            </w:r>
          </w:p>
        </w:tc>
        <w:tc>
          <w:tcPr>
            <w:tcW w:w="1848" w:type="dxa"/>
          </w:tcPr>
          <w:p w14:paraId="0829D4DB" w14:textId="77777777" w:rsidR="00E72434" w:rsidRDefault="00E72434" w:rsidP="009144DD">
            <w:pPr>
              <w:pStyle w:val="TableParagraph"/>
              <w:spacing w:before="119"/>
              <w:ind w:left="131" w:right="117"/>
              <w:jc w:val="center"/>
            </w:pPr>
            <w:r>
              <w:t>Strongly agree</w:t>
            </w:r>
          </w:p>
        </w:tc>
      </w:tr>
    </w:tbl>
    <w:p w14:paraId="31F61859" w14:textId="77777777" w:rsidR="00E72434" w:rsidRDefault="00E72434" w:rsidP="00E72434">
      <w:pPr>
        <w:pStyle w:val="BodyText"/>
        <w:spacing w:before="7"/>
        <w:rPr>
          <w:sz w:val="19"/>
        </w:rPr>
      </w:pPr>
    </w:p>
    <w:p w14:paraId="4910E70C" w14:textId="77777777" w:rsidR="00E72434" w:rsidRDefault="00E72434" w:rsidP="00E72434">
      <w:pPr>
        <w:pStyle w:val="Heading1"/>
      </w:pPr>
      <w:r>
        <w:rPr>
          <w:color w:val="538DD3"/>
        </w:rPr>
        <w:t>Review your developer</w:t>
      </w:r>
    </w:p>
    <w:p w14:paraId="287C9399" w14:textId="77777777" w:rsidR="00E72434" w:rsidRDefault="00E72434" w:rsidP="00E72434">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4979"/>
        <w:gridCol w:w="1419"/>
        <w:gridCol w:w="3920"/>
      </w:tblGrid>
      <w:tr w:rsidR="00E72434" w14:paraId="286D4A25" w14:textId="77777777" w:rsidTr="009144DD">
        <w:trPr>
          <w:trHeight w:val="497"/>
        </w:trPr>
        <w:tc>
          <w:tcPr>
            <w:tcW w:w="4979" w:type="dxa"/>
            <w:tcBorders>
              <w:bottom w:val="single" w:sz="18" w:space="0" w:color="4F81BC"/>
            </w:tcBorders>
          </w:tcPr>
          <w:p w14:paraId="4E371F0F" w14:textId="77777777" w:rsidR="00E72434" w:rsidRDefault="00E72434" w:rsidP="009144DD">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14:paraId="33AF716B" w14:textId="77777777" w:rsidR="00E72434" w:rsidRDefault="00E72434" w:rsidP="009144DD">
            <w:pPr>
              <w:pStyle w:val="TableParagraph"/>
              <w:spacing w:before="119"/>
              <w:ind w:left="404"/>
              <w:rPr>
                <w:rFonts w:ascii="Caladea"/>
                <w:b/>
              </w:rPr>
            </w:pPr>
            <w:r>
              <w:rPr>
                <w:rFonts w:ascii="Caladea"/>
                <w:b/>
              </w:rPr>
              <w:t>Grade</w:t>
            </w:r>
          </w:p>
        </w:tc>
        <w:tc>
          <w:tcPr>
            <w:tcW w:w="3920" w:type="dxa"/>
            <w:tcBorders>
              <w:bottom w:val="single" w:sz="18" w:space="0" w:color="4F81BC"/>
            </w:tcBorders>
          </w:tcPr>
          <w:p w14:paraId="6C9EF015" w14:textId="77777777" w:rsidR="00E72434" w:rsidRDefault="00E72434" w:rsidP="009144DD">
            <w:pPr>
              <w:pStyle w:val="TableParagraph"/>
              <w:spacing w:before="119"/>
              <w:ind w:left="1452" w:right="1434"/>
              <w:jc w:val="center"/>
              <w:rPr>
                <w:rFonts w:ascii="Caladea"/>
                <w:b/>
              </w:rPr>
            </w:pPr>
            <w:r>
              <w:rPr>
                <w:rFonts w:ascii="Caladea"/>
                <w:b/>
              </w:rPr>
              <w:t>Comment</w:t>
            </w:r>
          </w:p>
        </w:tc>
      </w:tr>
      <w:tr w:rsidR="00E72434" w14:paraId="3589273C" w14:textId="77777777" w:rsidTr="009144DD">
        <w:trPr>
          <w:trHeight w:val="507"/>
        </w:trPr>
        <w:tc>
          <w:tcPr>
            <w:tcW w:w="4979" w:type="dxa"/>
            <w:tcBorders>
              <w:top w:val="single" w:sz="18" w:space="0" w:color="4F81BC"/>
            </w:tcBorders>
            <w:shd w:val="clear" w:color="auto" w:fill="D2DFED"/>
          </w:tcPr>
          <w:p w14:paraId="03C2324E" w14:textId="77777777" w:rsidR="00E72434" w:rsidRDefault="00E72434" w:rsidP="009144DD">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14:paraId="4C108B0A" w14:textId="77777777" w:rsidR="00E72434" w:rsidRDefault="00E72434" w:rsidP="009144DD">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14:paraId="31B2DB05" w14:textId="77777777" w:rsidR="00E72434" w:rsidRDefault="00E72434" w:rsidP="009144DD">
            <w:pPr>
              <w:pStyle w:val="TableParagraph"/>
              <w:rPr>
                <w:rFonts w:ascii="Times New Roman"/>
              </w:rPr>
            </w:pPr>
          </w:p>
        </w:tc>
      </w:tr>
      <w:tr w:rsidR="00E72434" w14:paraId="2FBA1BD8" w14:textId="77777777" w:rsidTr="009144DD">
        <w:trPr>
          <w:trHeight w:val="507"/>
        </w:trPr>
        <w:tc>
          <w:tcPr>
            <w:tcW w:w="4979" w:type="dxa"/>
          </w:tcPr>
          <w:p w14:paraId="69B2E928" w14:textId="77777777" w:rsidR="00E72434" w:rsidRDefault="00E72434" w:rsidP="009144DD">
            <w:pPr>
              <w:pStyle w:val="TableParagraph"/>
              <w:spacing w:before="119"/>
              <w:ind w:left="107"/>
            </w:pPr>
            <w:r>
              <w:lastRenderedPageBreak/>
              <w:t>Kept you informed of the progress</w:t>
            </w:r>
          </w:p>
        </w:tc>
        <w:tc>
          <w:tcPr>
            <w:tcW w:w="1419" w:type="dxa"/>
          </w:tcPr>
          <w:p w14:paraId="0FA7A4DC" w14:textId="77777777" w:rsidR="00E72434" w:rsidRDefault="00E72434" w:rsidP="009144DD">
            <w:pPr>
              <w:pStyle w:val="TableParagraph"/>
              <w:rPr>
                <w:rFonts w:ascii="Times New Roman"/>
              </w:rPr>
            </w:pPr>
            <w:r>
              <w:rPr>
                <w:rFonts w:ascii="Times New Roman"/>
              </w:rPr>
              <w:t>5</w:t>
            </w:r>
          </w:p>
        </w:tc>
        <w:tc>
          <w:tcPr>
            <w:tcW w:w="3920" w:type="dxa"/>
          </w:tcPr>
          <w:p w14:paraId="2D6C5308" w14:textId="77777777" w:rsidR="00E72434" w:rsidRDefault="00E72434" w:rsidP="009144DD">
            <w:pPr>
              <w:pStyle w:val="TableParagraph"/>
              <w:rPr>
                <w:rFonts w:ascii="Times New Roman"/>
              </w:rPr>
            </w:pPr>
          </w:p>
        </w:tc>
      </w:tr>
      <w:tr w:rsidR="00E72434" w14:paraId="7F1E07EB" w14:textId="77777777" w:rsidTr="009144DD">
        <w:trPr>
          <w:trHeight w:val="510"/>
        </w:trPr>
        <w:tc>
          <w:tcPr>
            <w:tcW w:w="4979" w:type="dxa"/>
            <w:shd w:val="clear" w:color="auto" w:fill="D2DFED"/>
          </w:tcPr>
          <w:p w14:paraId="11CB0151" w14:textId="77777777" w:rsidR="00E72434" w:rsidRDefault="00E72434" w:rsidP="009144DD">
            <w:pPr>
              <w:pStyle w:val="TableParagraph"/>
              <w:spacing w:before="121"/>
              <w:ind w:left="107"/>
            </w:pPr>
            <w:r>
              <w:t>Met timelines</w:t>
            </w:r>
          </w:p>
        </w:tc>
        <w:tc>
          <w:tcPr>
            <w:tcW w:w="1419" w:type="dxa"/>
            <w:shd w:val="clear" w:color="auto" w:fill="D2DFED"/>
          </w:tcPr>
          <w:p w14:paraId="33FE3DB8" w14:textId="77777777" w:rsidR="00E72434" w:rsidRDefault="00E72434" w:rsidP="009144DD">
            <w:pPr>
              <w:pStyle w:val="TableParagraph"/>
              <w:rPr>
                <w:rFonts w:ascii="Times New Roman"/>
              </w:rPr>
            </w:pPr>
            <w:r>
              <w:rPr>
                <w:rFonts w:ascii="Times New Roman"/>
              </w:rPr>
              <w:t>4</w:t>
            </w:r>
          </w:p>
        </w:tc>
        <w:tc>
          <w:tcPr>
            <w:tcW w:w="3920" w:type="dxa"/>
            <w:shd w:val="clear" w:color="auto" w:fill="D2DFED"/>
          </w:tcPr>
          <w:p w14:paraId="3B9285A6" w14:textId="77777777" w:rsidR="00E72434" w:rsidRDefault="00E72434" w:rsidP="009144DD">
            <w:pPr>
              <w:pStyle w:val="TableParagraph"/>
              <w:rPr>
                <w:rFonts w:ascii="Times New Roman"/>
              </w:rPr>
            </w:pPr>
          </w:p>
        </w:tc>
      </w:tr>
      <w:tr w:rsidR="00E72434" w14:paraId="3EB987EE" w14:textId="77777777" w:rsidTr="009144DD">
        <w:trPr>
          <w:trHeight w:val="508"/>
        </w:trPr>
        <w:tc>
          <w:tcPr>
            <w:tcW w:w="4979" w:type="dxa"/>
          </w:tcPr>
          <w:p w14:paraId="3E22C1AD" w14:textId="77777777" w:rsidR="00E72434" w:rsidRDefault="00E72434" w:rsidP="009144DD">
            <w:pPr>
              <w:pStyle w:val="TableParagraph"/>
              <w:spacing w:before="119"/>
              <w:ind w:left="107"/>
            </w:pPr>
            <w:r>
              <w:t>Responded promptly to problems</w:t>
            </w:r>
          </w:p>
        </w:tc>
        <w:tc>
          <w:tcPr>
            <w:tcW w:w="1419" w:type="dxa"/>
          </w:tcPr>
          <w:p w14:paraId="566CD4B3" w14:textId="77777777" w:rsidR="00E72434" w:rsidRDefault="00E72434" w:rsidP="009144DD">
            <w:pPr>
              <w:pStyle w:val="TableParagraph"/>
              <w:rPr>
                <w:rFonts w:ascii="Times New Roman"/>
              </w:rPr>
            </w:pPr>
            <w:r>
              <w:rPr>
                <w:rFonts w:ascii="Times New Roman"/>
              </w:rPr>
              <w:t>3</w:t>
            </w:r>
          </w:p>
        </w:tc>
        <w:tc>
          <w:tcPr>
            <w:tcW w:w="3920" w:type="dxa"/>
          </w:tcPr>
          <w:p w14:paraId="2828C27A" w14:textId="77777777" w:rsidR="00E72434" w:rsidRDefault="00E72434" w:rsidP="009144DD">
            <w:pPr>
              <w:pStyle w:val="TableParagraph"/>
              <w:rPr>
                <w:rFonts w:ascii="Times New Roman"/>
              </w:rPr>
            </w:pPr>
          </w:p>
        </w:tc>
      </w:tr>
      <w:tr w:rsidR="00E72434" w14:paraId="77B10569" w14:textId="77777777" w:rsidTr="009144DD">
        <w:trPr>
          <w:trHeight w:val="508"/>
        </w:trPr>
        <w:tc>
          <w:tcPr>
            <w:tcW w:w="4979" w:type="dxa"/>
            <w:shd w:val="clear" w:color="auto" w:fill="D2DFED"/>
          </w:tcPr>
          <w:p w14:paraId="6EA0857B" w14:textId="77777777" w:rsidR="00E72434" w:rsidRDefault="00E72434" w:rsidP="009144DD">
            <w:pPr>
              <w:pStyle w:val="TableParagraph"/>
              <w:spacing w:before="119"/>
              <w:ind w:left="107"/>
            </w:pPr>
            <w:r>
              <w:t>Met overall project objectives</w:t>
            </w:r>
          </w:p>
        </w:tc>
        <w:tc>
          <w:tcPr>
            <w:tcW w:w="1419" w:type="dxa"/>
            <w:shd w:val="clear" w:color="auto" w:fill="D2DFED"/>
          </w:tcPr>
          <w:p w14:paraId="1F2DBF97" w14:textId="77777777" w:rsidR="00E72434" w:rsidRDefault="00E72434" w:rsidP="009144DD">
            <w:pPr>
              <w:pStyle w:val="TableParagraph"/>
              <w:rPr>
                <w:rFonts w:ascii="Times New Roman"/>
              </w:rPr>
            </w:pPr>
            <w:r>
              <w:rPr>
                <w:rFonts w:ascii="Times New Roman"/>
              </w:rPr>
              <w:t>1</w:t>
            </w:r>
          </w:p>
        </w:tc>
        <w:tc>
          <w:tcPr>
            <w:tcW w:w="3920" w:type="dxa"/>
            <w:shd w:val="clear" w:color="auto" w:fill="D2DFED"/>
          </w:tcPr>
          <w:p w14:paraId="391BB9BB" w14:textId="77777777" w:rsidR="00E72434" w:rsidRDefault="00E72434" w:rsidP="009144DD">
            <w:pPr>
              <w:pStyle w:val="TableParagraph"/>
              <w:rPr>
                <w:rFonts w:ascii="Times New Roman"/>
              </w:rPr>
            </w:pPr>
          </w:p>
        </w:tc>
      </w:tr>
      <w:tr w:rsidR="00E72434" w14:paraId="427BE198" w14:textId="77777777" w:rsidTr="009144DD">
        <w:trPr>
          <w:trHeight w:val="507"/>
        </w:trPr>
        <w:tc>
          <w:tcPr>
            <w:tcW w:w="4979" w:type="dxa"/>
          </w:tcPr>
          <w:p w14:paraId="5D297C1D" w14:textId="77777777" w:rsidR="00E72434" w:rsidRDefault="00E72434" w:rsidP="009144DD">
            <w:pPr>
              <w:pStyle w:val="TableParagraph"/>
              <w:spacing w:before="119"/>
              <w:ind w:left="107"/>
            </w:pPr>
            <w:r>
              <w:t>Was open to new ideas and suggestions</w:t>
            </w:r>
          </w:p>
        </w:tc>
        <w:tc>
          <w:tcPr>
            <w:tcW w:w="1419" w:type="dxa"/>
          </w:tcPr>
          <w:p w14:paraId="1B8B3ED4" w14:textId="77777777" w:rsidR="00E72434" w:rsidRDefault="00E72434" w:rsidP="009144DD">
            <w:pPr>
              <w:pStyle w:val="TableParagraph"/>
              <w:rPr>
                <w:rFonts w:ascii="Times New Roman"/>
              </w:rPr>
            </w:pPr>
            <w:r>
              <w:rPr>
                <w:rFonts w:ascii="Times New Roman"/>
              </w:rPr>
              <w:t>5</w:t>
            </w:r>
          </w:p>
        </w:tc>
        <w:tc>
          <w:tcPr>
            <w:tcW w:w="3920" w:type="dxa"/>
          </w:tcPr>
          <w:p w14:paraId="47F5F9C5" w14:textId="77777777" w:rsidR="00E72434" w:rsidRDefault="00E72434" w:rsidP="009144DD">
            <w:pPr>
              <w:pStyle w:val="TableParagraph"/>
              <w:rPr>
                <w:rFonts w:ascii="Times New Roman"/>
              </w:rPr>
            </w:pPr>
          </w:p>
        </w:tc>
      </w:tr>
      <w:tr w:rsidR="00E72434" w14:paraId="4976A08C" w14:textId="77777777" w:rsidTr="009144DD">
        <w:trPr>
          <w:trHeight w:val="510"/>
        </w:trPr>
        <w:tc>
          <w:tcPr>
            <w:tcW w:w="4979" w:type="dxa"/>
            <w:shd w:val="clear" w:color="auto" w:fill="D2DFED"/>
          </w:tcPr>
          <w:p w14:paraId="258A54B2" w14:textId="77777777" w:rsidR="00E72434" w:rsidRDefault="00E72434" w:rsidP="009144DD">
            <w:pPr>
              <w:pStyle w:val="TableParagraph"/>
              <w:spacing w:before="121"/>
              <w:ind w:left="107"/>
              <w:rPr>
                <w:rFonts w:ascii="Caladea"/>
              </w:rPr>
            </w:pPr>
            <w:r>
              <w:rPr>
                <w:rFonts w:ascii="Caladea"/>
              </w:rPr>
              <w:t>Was easy to work with</w:t>
            </w:r>
          </w:p>
        </w:tc>
        <w:tc>
          <w:tcPr>
            <w:tcW w:w="1419" w:type="dxa"/>
            <w:shd w:val="clear" w:color="auto" w:fill="D2DFED"/>
          </w:tcPr>
          <w:p w14:paraId="46DFE749" w14:textId="77777777" w:rsidR="00E72434" w:rsidRDefault="00E72434" w:rsidP="009144DD">
            <w:pPr>
              <w:pStyle w:val="TableParagraph"/>
              <w:rPr>
                <w:rFonts w:ascii="Times New Roman"/>
              </w:rPr>
            </w:pPr>
            <w:r>
              <w:rPr>
                <w:rFonts w:ascii="Times New Roman"/>
              </w:rPr>
              <w:t>5</w:t>
            </w:r>
          </w:p>
        </w:tc>
        <w:tc>
          <w:tcPr>
            <w:tcW w:w="3920" w:type="dxa"/>
            <w:shd w:val="clear" w:color="auto" w:fill="D2DFED"/>
          </w:tcPr>
          <w:p w14:paraId="16B8C552" w14:textId="77777777" w:rsidR="00E72434" w:rsidRDefault="00E72434" w:rsidP="009144DD">
            <w:pPr>
              <w:pStyle w:val="TableParagraph"/>
              <w:rPr>
                <w:rFonts w:ascii="Times New Roman"/>
              </w:rPr>
            </w:pPr>
          </w:p>
        </w:tc>
      </w:tr>
    </w:tbl>
    <w:p w14:paraId="66F9F8D1" w14:textId="77777777" w:rsidR="00E72434" w:rsidRDefault="00E72434" w:rsidP="00E72434">
      <w:pPr>
        <w:pStyle w:val="BodyText"/>
        <w:spacing w:before="7"/>
        <w:rPr>
          <w:sz w:val="19"/>
        </w:rPr>
      </w:pPr>
    </w:p>
    <w:p w14:paraId="1ECB6197" w14:textId="77777777" w:rsidR="00E72434" w:rsidRDefault="00E72434" w:rsidP="00E72434">
      <w:pPr>
        <w:spacing w:line="293" w:lineRule="exact"/>
        <w:ind w:left="224"/>
        <w:rPr>
          <w:sz w:val="24"/>
        </w:rPr>
      </w:pPr>
      <w:r>
        <w:rPr>
          <w:color w:val="538DD3"/>
          <w:sz w:val="24"/>
        </w:rPr>
        <w:t>Comments</w:t>
      </w:r>
    </w:p>
    <w:p w14:paraId="7B6B9466" w14:textId="77777777" w:rsidR="00E72434" w:rsidRDefault="00E72434" w:rsidP="00E72434">
      <w:pPr>
        <w:pStyle w:val="BodyText"/>
        <w:ind w:left="224"/>
      </w:pPr>
      <w:r>
        <w:t>Provide any extra comments on your developer’s communication skills and professionalism.</w:t>
      </w:r>
    </w:p>
    <w:p w14:paraId="6929163F" w14:textId="77777777" w:rsidR="00E72434" w:rsidRDefault="00E72434" w:rsidP="00E72434">
      <w:pPr>
        <w:pStyle w:val="BodyText"/>
      </w:pPr>
    </w:p>
    <w:p w14:paraId="68475F34" w14:textId="77777777" w:rsidR="00E72434" w:rsidRDefault="00E72434" w:rsidP="00E72434">
      <w:pPr>
        <w:pStyle w:val="BodyText"/>
      </w:pPr>
      <w:r>
        <w:tab/>
        <w:t xml:space="preserve">Jatin is good developer. He is very good in his work. I proud to get my work completed by </w:t>
      </w:r>
      <w:proofErr w:type="spellStart"/>
      <w:r>
        <w:t>jatin</w:t>
      </w:r>
      <w:proofErr w:type="spellEnd"/>
      <w:r>
        <w:t>.</w:t>
      </w:r>
    </w:p>
    <w:p w14:paraId="151C3273" w14:textId="77777777" w:rsidR="00E72434" w:rsidRDefault="00E72434" w:rsidP="00E72434">
      <w:pPr>
        <w:pStyle w:val="BodyText"/>
      </w:pPr>
    </w:p>
    <w:p w14:paraId="75C8101C" w14:textId="77777777" w:rsidR="00E72434" w:rsidRDefault="00E72434" w:rsidP="00E72434">
      <w:pPr>
        <w:pStyle w:val="BodyText"/>
        <w:rPr>
          <w:sz w:val="29"/>
        </w:rPr>
      </w:pPr>
    </w:p>
    <w:p w14:paraId="171EF411" w14:textId="77777777" w:rsidR="00E72434" w:rsidRDefault="00E72434" w:rsidP="00E72434">
      <w:pPr>
        <w:pStyle w:val="Heading2"/>
      </w:pPr>
      <w:r>
        <w:t>Signed by Client</w:t>
      </w:r>
    </w:p>
    <w:p w14:paraId="1985E740" w14:textId="77777777" w:rsidR="00E72434" w:rsidRDefault="00E72434" w:rsidP="00E72434">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63"/>
        <w:gridCol w:w="5163"/>
      </w:tblGrid>
      <w:tr w:rsidR="00E72434" w14:paraId="04992F99" w14:textId="77777777" w:rsidTr="009144DD">
        <w:trPr>
          <w:trHeight w:val="390"/>
        </w:trPr>
        <w:tc>
          <w:tcPr>
            <w:tcW w:w="5163" w:type="dxa"/>
          </w:tcPr>
          <w:p w14:paraId="41054922" w14:textId="77777777" w:rsidR="00E72434" w:rsidRDefault="00E72434" w:rsidP="009144DD">
            <w:pPr>
              <w:pStyle w:val="TableParagraph"/>
              <w:tabs>
                <w:tab w:val="center" w:pos="2630"/>
              </w:tabs>
              <w:spacing w:before="1"/>
              <w:ind w:left="107"/>
              <w:rPr>
                <w:b/>
              </w:rPr>
            </w:pPr>
            <w:r>
              <w:rPr>
                <w:b/>
              </w:rPr>
              <w:t>Signature:</w:t>
            </w:r>
            <w:r>
              <w:rPr>
                <w:b/>
              </w:rPr>
              <w:tab/>
              <w:t>Robin</w:t>
            </w:r>
          </w:p>
        </w:tc>
        <w:tc>
          <w:tcPr>
            <w:tcW w:w="5163" w:type="dxa"/>
          </w:tcPr>
          <w:p w14:paraId="02D370C0" w14:textId="77777777" w:rsidR="00E72434" w:rsidRDefault="00E72434" w:rsidP="009144DD">
            <w:pPr>
              <w:pStyle w:val="TableParagraph"/>
              <w:spacing w:before="1"/>
              <w:ind w:left="108"/>
              <w:rPr>
                <w:b/>
              </w:rPr>
            </w:pPr>
            <w:r>
              <w:rPr>
                <w:b/>
              </w:rPr>
              <w:t>Date: 13-nov-2021</w:t>
            </w:r>
          </w:p>
        </w:tc>
      </w:tr>
      <w:tr w:rsidR="00E72434" w14:paraId="63F71748" w14:textId="77777777" w:rsidTr="009144DD">
        <w:trPr>
          <w:trHeight w:val="388"/>
        </w:trPr>
        <w:tc>
          <w:tcPr>
            <w:tcW w:w="5163" w:type="dxa"/>
          </w:tcPr>
          <w:p w14:paraId="03C3BCC1" w14:textId="77777777" w:rsidR="00E72434" w:rsidRDefault="00E72434" w:rsidP="009144DD">
            <w:pPr>
              <w:pStyle w:val="TableParagraph"/>
              <w:spacing w:line="268" w:lineRule="exact"/>
              <w:ind w:left="107"/>
              <w:rPr>
                <w:b/>
              </w:rPr>
            </w:pPr>
            <w:r>
              <w:rPr>
                <w:b/>
              </w:rPr>
              <w:t>Name:  Robin</w:t>
            </w:r>
          </w:p>
        </w:tc>
        <w:tc>
          <w:tcPr>
            <w:tcW w:w="5163" w:type="dxa"/>
          </w:tcPr>
          <w:p w14:paraId="072CFD1E" w14:textId="77777777" w:rsidR="00E72434" w:rsidRDefault="00E72434" w:rsidP="009144DD">
            <w:pPr>
              <w:pStyle w:val="TableParagraph"/>
              <w:spacing w:line="268" w:lineRule="exact"/>
              <w:ind w:left="108"/>
              <w:rPr>
                <w:b/>
              </w:rPr>
            </w:pPr>
            <w:proofErr w:type="spellStart"/>
            <w:r>
              <w:rPr>
                <w:b/>
              </w:rPr>
              <w:t>Title:Cargo</w:t>
            </w:r>
            <w:proofErr w:type="spellEnd"/>
            <w:r>
              <w:rPr>
                <w:b/>
              </w:rPr>
              <w:t xml:space="preserve"> Services Software</w:t>
            </w:r>
          </w:p>
        </w:tc>
      </w:tr>
      <w:tr w:rsidR="00E72434" w14:paraId="06E892F2" w14:textId="77777777" w:rsidTr="009144DD">
        <w:trPr>
          <w:trHeight w:val="388"/>
        </w:trPr>
        <w:tc>
          <w:tcPr>
            <w:tcW w:w="10326" w:type="dxa"/>
            <w:gridSpan w:val="2"/>
          </w:tcPr>
          <w:p w14:paraId="1944FE9D" w14:textId="77777777" w:rsidR="00E72434" w:rsidRDefault="00E72434" w:rsidP="009144DD">
            <w:pPr>
              <w:pStyle w:val="TableParagraph"/>
              <w:spacing w:line="268" w:lineRule="exact"/>
              <w:ind w:left="107"/>
              <w:rPr>
                <w:b/>
              </w:rPr>
            </w:pPr>
            <w:r>
              <w:rPr>
                <w:b/>
              </w:rPr>
              <w:t>Contact details (email/Tel):</w:t>
            </w:r>
          </w:p>
        </w:tc>
      </w:tr>
    </w:tbl>
    <w:p w14:paraId="235A1373" w14:textId="77777777" w:rsidR="00E72434" w:rsidRDefault="00E72434" w:rsidP="00E72434">
      <w:pPr>
        <w:spacing w:line="268" w:lineRule="exact"/>
        <w:ind w:right="17"/>
        <w:sectPr w:rsidR="00E72434">
          <w:type w:val="continuous"/>
          <w:pgSz w:w="11910" w:h="16840"/>
          <w:pgMar w:top="1420" w:right="560" w:bottom="280" w:left="560" w:header="720" w:footer="720" w:gutter="0"/>
          <w:cols w:space="720"/>
        </w:sectPr>
      </w:pPr>
    </w:p>
    <w:p w14:paraId="51A8EBD5" w14:textId="77777777" w:rsidR="004924C5" w:rsidRPr="004924C5" w:rsidRDefault="004924C5" w:rsidP="004924C5"/>
    <w:p w14:paraId="586C280A" w14:textId="77777777" w:rsidR="00B75ED0" w:rsidRDefault="00B75ED0" w:rsidP="00B75ED0">
      <w:pPr>
        <w:pStyle w:val="Heading1"/>
      </w:pPr>
      <w:r w:rsidRPr="00653F1A">
        <w:t>Section 3– Presentation and reflection</w:t>
      </w:r>
    </w:p>
    <w:p w14:paraId="4848E36B" w14:textId="77777777" w:rsidR="00B75ED0" w:rsidRDefault="00B75ED0" w:rsidP="00B75ED0">
      <w:pPr>
        <w:pStyle w:val="Heading2"/>
      </w:pPr>
      <w:r>
        <w:t>Task 7- Presentation</w:t>
      </w:r>
    </w:p>
    <w:p w14:paraId="2F496D45" w14:textId="77777777" w:rsidR="00B75ED0" w:rsidRPr="00B75ED0" w:rsidRDefault="00B75ED0" w:rsidP="00B75ED0"/>
    <w:p w14:paraId="2EF1AB09" w14:textId="77777777" w:rsidR="00B75ED0" w:rsidRPr="00B75ED0" w:rsidRDefault="00B75ED0" w:rsidP="00B75ED0">
      <w:r>
        <w:t>PPT attached in documentation Folder</w:t>
      </w:r>
    </w:p>
    <w:p w14:paraId="083B503D" w14:textId="77777777" w:rsidR="00DE3464" w:rsidRDefault="00DE3464" w:rsidP="00B75ED0">
      <w:pPr>
        <w:pStyle w:val="Heading2"/>
      </w:pPr>
    </w:p>
    <w:p w14:paraId="6681F113" w14:textId="77777777" w:rsidR="00DE3464" w:rsidRDefault="00DE3464" w:rsidP="00DE3464"/>
    <w:p w14:paraId="220A5998" w14:textId="77777777" w:rsidR="00DE3464" w:rsidRPr="00DE3464" w:rsidRDefault="00DE3464" w:rsidP="00DE3464"/>
    <w:p w14:paraId="021BE115" w14:textId="77777777" w:rsidR="00DE3464" w:rsidRDefault="00DE3464" w:rsidP="00B75ED0">
      <w:pPr>
        <w:pStyle w:val="Heading2"/>
      </w:pPr>
    </w:p>
    <w:p w14:paraId="02969356" w14:textId="77777777" w:rsidR="00B75ED0" w:rsidRDefault="00B75ED0" w:rsidP="00B75ED0">
      <w:pPr>
        <w:pStyle w:val="Heading2"/>
      </w:pPr>
      <w:r>
        <w:t xml:space="preserve">Task 8 - </w:t>
      </w:r>
      <w:r w:rsidRPr="00F9514E">
        <w:t>Software development life cycle</w:t>
      </w:r>
    </w:p>
    <w:p w14:paraId="659F0044" w14:textId="77777777" w:rsidR="00B75ED0" w:rsidRPr="00B75ED0" w:rsidRDefault="00B75ED0" w:rsidP="00B75ED0"/>
    <w:p w14:paraId="1FDA201E" w14:textId="77777777" w:rsidR="00B75ED0" w:rsidRDefault="00B75ED0" w:rsidP="00B75ED0">
      <w:r w:rsidRPr="00B75ED0">
        <w:t>SDLC is a process followed for a software project, within a software organization. It consists of a detailed plan describing how to develop, maintain, replace and alter or enhance specific software.</w:t>
      </w:r>
    </w:p>
    <w:p w14:paraId="0E0EF4EB" w14:textId="77777777" w:rsidR="00B75ED0" w:rsidRDefault="00B75ED0" w:rsidP="00B75ED0">
      <w:pPr>
        <w:pStyle w:val="Heading3"/>
      </w:pPr>
      <w:r>
        <w:t>Planning</w:t>
      </w:r>
    </w:p>
    <w:p w14:paraId="6ED6A2ED" w14:textId="77777777" w:rsidR="00B75ED0" w:rsidRDefault="00B75ED0" w:rsidP="00B75ED0">
      <w:r w:rsidRPr="00B75ED0">
        <w:t>Requirement analysis is the most important and fundamental stage in SDLC. It is performed by the senior members of the team with inputs from the customer, the sales department, market surveys and domain experts in the industry</w:t>
      </w:r>
    </w:p>
    <w:p w14:paraId="3B3549D8" w14:textId="39858C6E" w:rsidR="00D1031B" w:rsidRDefault="00D1031B" w:rsidP="00B75ED0">
      <w:r>
        <w:t xml:space="preserve">In my </w:t>
      </w:r>
      <w:r w:rsidR="00254D3B">
        <w:t>project,</w:t>
      </w:r>
      <w:r>
        <w:t xml:space="preserve"> during our first meeting I got initial requirements from the client</w:t>
      </w:r>
      <w:r w:rsidR="00254D3B">
        <w:t xml:space="preserve"> about his needs regarding to the project </w:t>
      </w:r>
      <w:r w:rsidR="00AF18F1">
        <w:t>and given suggestions to the client for betterment of the website</w:t>
      </w:r>
    </w:p>
    <w:p w14:paraId="065EC51B" w14:textId="77777777" w:rsidR="00B75ED0" w:rsidRDefault="00B75ED0" w:rsidP="00B75ED0">
      <w:pPr>
        <w:pStyle w:val="Heading3"/>
      </w:pPr>
      <w:r>
        <w:t>Requirement</w:t>
      </w:r>
    </w:p>
    <w:p w14:paraId="7CBC43EB" w14:textId="77777777" w:rsidR="00B75ED0" w:rsidRDefault="00B75ED0" w:rsidP="00B75ED0">
      <w:r w:rsidRPr="00B75ED0">
        <w:t>Once the requirement analysis is done the next step is to clearly define and document the product requirements and get them approved from the customer or the market analysts. This is done through an SRS (Software Requirement Specification) document which consists of all the product requirements to be designed and developed during the project life cycle.</w:t>
      </w:r>
    </w:p>
    <w:p w14:paraId="0D0A3B4F" w14:textId="272FD842" w:rsidR="00D1031B" w:rsidRPr="00B25F74" w:rsidRDefault="00D1031B" w:rsidP="00B25F74">
      <w:pPr>
        <w:rPr>
          <w:b/>
          <w:bCs/>
        </w:rPr>
      </w:pPr>
      <w:r>
        <w:t>In the second meeting</w:t>
      </w:r>
      <w:r w:rsidR="00AF18F1">
        <w:t xml:space="preserve">: I showed mockups of the website to the client that were discussed in the first meeting and planned about the upcoming things that were left </w:t>
      </w:r>
      <w:r w:rsidR="0047683C">
        <w:t>on</w:t>
      </w:r>
      <w:r w:rsidR="00AF18F1">
        <w:t xml:space="preserve"> the website and I created to do list </w:t>
      </w:r>
    </w:p>
    <w:p w14:paraId="2EAD7034" w14:textId="09CF2189" w:rsidR="00AF18F1" w:rsidRDefault="00AF18F1" w:rsidP="00B75ED0">
      <w:r>
        <w:t xml:space="preserve">After the meeting I started working on the left task and completed and marked as done from my to-do list. </w:t>
      </w:r>
    </w:p>
    <w:p w14:paraId="6A46473B" w14:textId="521D99DE" w:rsidR="00B25F74" w:rsidRDefault="0061100F" w:rsidP="00B75ED0">
      <w:r w:rsidRPr="0061100F">
        <w:rPr>
          <w:rStyle w:val="Heading2Char"/>
        </w:rPr>
        <w:t>Software design and prototyping</w:t>
      </w:r>
      <w:r>
        <w:t xml:space="preserve">: As per requirements I designed the software so that client did not require much training for running this software. </w:t>
      </w:r>
      <w:r w:rsidRPr="0061100F">
        <w:t xml:space="preserve">Prototyping is used to allow the users evaluate developer proposals and try them out before implementation. It also helps understand the </w:t>
      </w:r>
      <w:r w:rsidRPr="0061100F">
        <w:lastRenderedPageBreak/>
        <w:t>requirements which user are specific and may not have been considered by the developer during product design.</w:t>
      </w:r>
    </w:p>
    <w:p w14:paraId="54A4BA15" w14:textId="4113BD62" w:rsidR="0061100F" w:rsidRDefault="0061100F" w:rsidP="00B75ED0">
      <w:r w:rsidRPr="004C3081">
        <w:rPr>
          <w:rStyle w:val="Heading2Char"/>
        </w:rPr>
        <w:t xml:space="preserve">Software </w:t>
      </w:r>
      <w:r w:rsidR="004C3081" w:rsidRPr="004C3081">
        <w:rPr>
          <w:rStyle w:val="Heading2Char"/>
        </w:rPr>
        <w:t>Development:</w:t>
      </w:r>
      <w:r>
        <w:t xml:space="preserve"> at this stage I started building software with the coding standar</w:t>
      </w:r>
      <w:r w:rsidR="004C3081">
        <w:t>ds and I follow the guideline and I develop this software using Visual Studio.</w:t>
      </w:r>
    </w:p>
    <w:p w14:paraId="2D552F5F" w14:textId="5E6F4602" w:rsidR="004C3081" w:rsidRDefault="004C3081" w:rsidP="004C3081">
      <w:pPr>
        <w:pStyle w:val="Heading1"/>
      </w:pPr>
      <w:r>
        <w:t xml:space="preserve">Testing:   </w:t>
      </w:r>
    </w:p>
    <w:p w14:paraId="6DDDAB1E" w14:textId="280C3264" w:rsidR="004C3081" w:rsidRPr="004C3081" w:rsidRDefault="004C3081" w:rsidP="004C3081">
      <w:r>
        <w:t>The testing module comes in all stages of SDLC and is very important as tested this software with all testing guidelines and tracked all the issues and then restored them until product reaches to the quality.</w:t>
      </w:r>
    </w:p>
    <w:p w14:paraId="3977EF29" w14:textId="77777777" w:rsidR="004C3081" w:rsidRDefault="004C3081" w:rsidP="00B75ED0"/>
    <w:p w14:paraId="2E4825AE" w14:textId="77777777" w:rsidR="0061100F" w:rsidRDefault="0061100F" w:rsidP="00B75ED0"/>
    <w:p w14:paraId="5C920370" w14:textId="097CA8FE" w:rsidR="00D1031B" w:rsidRDefault="00D1031B" w:rsidP="00946C7A">
      <w:pPr>
        <w:pStyle w:val="Heading2"/>
      </w:pPr>
      <w:r>
        <w:t>Quality –</w:t>
      </w:r>
    </w:p>
    <w:p w14:paraId="689AD34D" w14:textId="757099C9" w:rsidR="00B75ED0" w:rsidRPr="00B75ED0" w:rsidRDefault="00946C7A" w:rsidP="00B75ED0">
      <w:r>
        <w:t xml:space="preserve">It is very difficult to carry such a complex software without the team efforts but with help </w:t>
      </w:r>
      <w:r w:rsidR="0047683C">
        <w:t>of SDLC</w:t>
      </w:r>
      <w:r>
        <w:t xml:space="preserve"> we can create quality software here</w:t>
      </w:r>
      <w:r w:rsidR="00F54BDB">
        <w:t xml:space="preserve">. It is a kind of framework that is used to develop a software. There are methods </w:t>
      </w:r>
      <w:r w:rsidR="0047683C">
        <w:t>to,</w:t>
      </w:r>
      <w:r w:rsidR="00F54BDB">
        <w:t xml:space="preserve"> but this is best and better way to develop software. </w:t>
      </w:r>
    </w:p>
    <w:p w14:paraId="6EF518FC" w14:textId="77777777" w:rsidR="00731B50" w:rsidRDefault="00731B50" w:rsidP="00B7072F">
      <w:pPr>
        <w:pStyle w:val="Heading2"/>
      </w:pPr>
    </w:p>
    <w:p w14:paraId="4BCC7DD9" w14:textId="77777777" w:rsidR="00731B50" w:rsidRDefault="00731B50" w:rsidP="00B7072F">
      <w:pPr>
        <w:pStyle w:val="Heading2"/>
      </w:pPr>
    </w:p>
    <w:p w14:paraId="7F04C2DF" w14:textId="77777777" w:rsidR="00B7072F" w:rsidRDefault="00B7072F" w:rsidP="00B7072F">
      <w:pPr>
        <w:pStyle w:val="Heading2"/>
      </w:pPr>
      <w:r w:rsidRPr="00A90F16">
        <w:t xml:space="preserve">Task 9- </w:t>
      </w:r>
      <w:r>
        <w:t>P</w:t>
      </w:r>
      <w:r w:rsidRPr="00A90F16">
        <w:t>roject management</w:t>
      </w:r>
    </w:p>
    <w:p w14:paraId="01E60C4C" w14:textId="77777777" w:rsidR="00F54BDB" w:rsidRDefault="00F54BDB" w:rsidP="00F54BDB">
      <w:pPr>
        <w:jc w:val="both"/>
      </w:pPr>
    </w:p>
    <w:p w14:paraId="74B4EB6E" w14:textId="1078B5E0" w:rsidR="00B7072F" w:rsidRDefault="00F54BDB" w:rsidP="00F54BDB">
      <w:pPr>
        <w:pStyle w:val="Heading3"/>
      </w:pPr>
      <w:r>
        <w:t xml:space="preserve">Introduction –  </w:t>
      </w:r>
    </w:p>
    <w:p w14:paraId="5BB8D611" w14:textId="75D07C04" w:rsidR="00B7072F" w:rsidRPr="00E013B7" w:rsidRDefault="00B7072F" w:rsidP="00B7072F">
      <w:pPr>
        <w:jc w:val="both"/>
      </w:pPr>
      <w:r w:rsidRPr="00E013B7">
        <w:t>The starting point in discussing how projects should be properly managed is to first understand what a project is and, just as importantly</w:t>
      </w:r>
      <w:r w:rsidR="00F54BDB">
        <w:t xml:space="preserve"> and what not to do General things about designing and developing should be take care in mind</w:t>
      </w:r>
      <w:r w:rsidR="00F54BDB" w:rsidRPr="00F54BDB">
        <w:t xml:space="preserve"> </w:t>
      </w:r>
      <w:r w:rsidR="00F54BDB">
        <w:t xml:space="preserve">and </w:t>
      </w:r>
      <w:r w:rsidR="00F54BDB" w:rsidRPr="00E013B7">
        <w:t>People have been undertaking projects since the earliest days of organized human activity</w:t>
      </w:r>
    </w:p>
    <w:p w14:paraId="5300C5C8" w14:textId="77777777" w:rsidR="00F54BDB" w:rsidRPr="00F54BDB" w:rsidRDefault="00D1031B" w:rsidP="00F54BDB">
      <w:pPr>
        <w:pStyle w:val="Heading3"/>
      </w:pPr>
      <w:r w:rsidRPr="00F54BDB">
        <w:t xml:space="preserve">Weakness- </w:t>
      </w:r>
    </w:p>
    <w:p w14:paraId="5F6B6228" w14:textId="5DFE9D25" w:rsidR="00D1031B" w:rsidRDefault="00F54BDB" w:rsidP="00B7072F">
      <w:pPr>
        <w:jc w:val="both"/>
      </w:pPr>
      <w:r w:rsidRPr="00E013B7">
        <w:t xml:space="preserve">The hunting parties of our prehistoric ancestors were projects, for </w:t>
      </w:r>
      <w:r w:rsidR="0047683C" w:rsidRPr="00E013B7">
        <w:t>example,</w:t>
      </w:r>
      <w:r w:rsidRPr="00E013B7">
        <w:t xml:space="preserve"> they were temporary undertakings directed at the goal of obtaining meat for the community. Large complex projects have also been with us for a long time.</w:t>
      </w:r>
    </w:p>
    <w:p w14:paraId="0FBCA4DA" w14:textId="77777777" w:rsidR="00721061" w:rsidRDefault="00D1031B" w:rsidP="00721061">
      <w:pPr>
        <w:pStyle w:val="Heading3"/>
      </w:pPr>
      <w:r>
        <w:t>Success-</w:t>
      </w:r>
    </w:p>
    <w:p w14:paraId="35A16F86" w14:textId="645E46BD" w:rsidR="00D1031B" w:rsidRDefault="00721061" w:rsidP="00B7072F">
      <w:pPr>
        <w:jc w:val="both"/>
      </w:pPr>
      <w:r>
        <w:t xml:space="preserve"> </w:t>
      </w:r>
      <w:r w:rsidRPr="00E013B7">
        <w:t>The pyramids and the Great Wall of China were in their day of roughly the same dimensions as the Apollo project to send men to the moon.</w:t>
      </w:r>
    </w:p>
    <w:p w14:paraId="0F7B7EBD" w14:textId="1756FDA8" w:rsidR="00721061" w:rsidRDefault="00D1031B" w:rsidP="00721061">
      <w:pPr>
        <w:pStyle w:val="Heading3"/>
      </w:pPr>
      <w:r>
        <w:t xml:space="preserve">Lesson learned – </w:t>
      </w:r>
      <w:r w:rsidR="00721061" w:rsidRPr="00E013B7">
        <w:t xml:space="preserve"> </w:t>
      </w:r>
    </w:p>
    <w:p w14:paraId="71F11581" w14:textId="7F532866" w:rsidR="00B56B5B" w:rsidRPr="00E013B7" w:rsidRDefault="00721061" w:rsidP="00B56B5B">
      <w:pPr>
        <w:jc w:val="both"/>
      </w:pPr>
      <w:r w:rsidRPr="00E013B7">
        <w:t xml:space="preserve">We use the term “project” frequently in our daily conversations. A husband, for example may tell his wife, “My main project for this weekend is to straighten out the garage.” Going hunting, building </w:t>
      </w:r>
      <w:r w:rsidRPr="00E013B7">
        <w:lastRenderedPageBreak/>
        <w:t>pyramids, and fixing faucets all share certain features that make them projects.</w:t>
      </w:r>
      <w:r w:rsidR="00B56B5B" w:rsidRPr="00B56B5B">
        <w:t xml:space="preserve"> </w:t>
      </w:r>
      <w:r w:rsidR="0047683C">
        <w:t xml:space="preserve">So, </w:t>
      </w:r>
      <w:r w:rsidR="00B56B5B">
        <w:t xml:space="preserve">I have learnt many things from this project. I never think a lot of knowledge with project work I </w:t>
      </w:r>
      <w:r w:rsidR="0047683C">
        <w:t>can</w:t>
      </w:r>
      <w:r w:rsidR="00B56B5B">
        <w:t xml:space="preserve"> get in software. Now I can get job in IT easily.</w:t>
      </w:r>
    </w:p>
    <w:p w14:paraId="654445C9" w14:textId="48D2E73B" w:rsidR="00721061" w:rsidRDefault="00721061" w:rsidP="00721061">
      <w:pPr>
        <w:jc w:val="both"/>
      </w:pPr>
    </w:p>
    <w:p w14:paraId="303A6C40" w14:textId="553EC9DA" w:rsidR="00B7072F" w:rsidRDefault="00D1031B" w:rsidP="00721061">
      <w:pPr>
        <w:pStyle w:val="Heading3"/>
      </w:pPr>
      <w:r>
        <w:t xml:space="preserve">Quality - </w:t>
      </w:r>
    </w:p>
    <w:p w14:paraId="4C57B16F" w14:textId="77777777" w:rsidR="00B7072F" w:rsidRDefault="00B7072F" w:rsidP="00B7072F">
      <w:pPr>
        <w:jc w:val="both"/>
      </w:pPr>
      <w:r w:rsidRPr="00EF2063">
        <w:t>A project has distinctive attributes that distinguish it from ongoing work or business operations. Projects are temporary in nature. They are not an everyday business process and have definitive start dates and end dates. This characteristic is important because a large part of the project effort is dedicated to ensuring that the project is completed at the appointed time. To do this, schedules are created showing when tasks should begin and end. Projects can last minutes, hours, days, weeks, months, or years.</w:t>
      </w:r>
    </w:p>
    <w:p w14:paraId="14926C98" w14:textId="77777777" w:rsidR="00B7072F" w:rsidRPr="00B7072F" w:rsidRDefault="00B7072F" w:rsidP="00B7072F"/>
    <w:sectPr w:rsidR="00B7072F" w:rsidRPr="00B7072F" w:rsidSect="00E7756B">
      <w:pgSz w:w="12240" w:h="15840"/>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adea">
    <w:altName w:val="Times New Roman"/>
    <w:charset w:val="00"/>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025ED0"/>
    <w:multiLevelType w:val="hybridMultilevel"/>
    <w:tmpl w:val="5BD45E0C"/>
    <w:lvl w:ilvl="0" w:tplc="0409001B">
      <w:start w:val="1"/>
      <w:numFmt w:val="lowerRoman"/>
      <w:lvlText w:val="%1."/>
      <w:lvlJc w:val="right"/>
      <w:pPr>
        <w:ind w:left="750" w:hanging="360"/>
      </w:p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 w15:restartNumberingAfterBreak="0">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70E470F"/>
    <w:multiLevelType w:val="hybridMultilevel"/>
    <w:tmpl w:val="86980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481D47"/>
    <w:multiLevelType w:val="hybridMultilevel"/>
    <w:tmpl w:val="2B1AE870"/>
    <w:lvl w:ilvl="0" w:tplc="1409000F">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6" w15:restartNumberingAfterBreak="0">
    <w:nsid w:val="7DE46F05"/>
    <w:multiLevelType w:val="hybridMultilevel"/>
    <w:tmpl w:val="512ED258"/>
    <w:lvl w:ilvl="0" w:tplc="20B2BDC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num w:numId="1">
    <w:abstractNumId w:val="2"/>
  </w:num>
  <w:num w:numId="2">
    <w:abstractNumId w:val="3"/>
  </w:num>
  <w:num w:numId="3">
    <w:abstractNumId w:val="1"/>
  </w:num>
  <w:num w:numId="4">
    <w:abstractNumId w:val="5"/>
  </w:num>
  <w:num w:numId="5">
    <w:abstractNumId w:val="0"/>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pti Kartikeya">
    <w15:presenceInfo w15:providerId="AD" w15:userId="S::Dipti.Kartikeya@atcltd.atc.org.nz::5fa967e4-9872-48b1-b361-6085fc4fe8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DYyMrc0MTYwsDQzNTdX0lEKTi0uzszPAykwqgUAiYPrFCwAAAA="/>
  </w:docVars>
  <w:rsids>
    <w:rsidRoot w:val="00303A3D"/>
    <w:rsid w:val="0000457C"/>
    <w:rsid w:val="00104A37"/>
    <w:rsid w:val="0015489C"/>
    <w:rsid w:val="0018740C"/>
    <w:rsid w:val="001C38AE"/>
    <w:rsid w:val="002070EB"/>
    <w:rsid w:val="002201F3"/>
    <w:rsid w:val="00222093"/>
    <w:rsid w:val="002254D8"/>
    <w:rsid w:val="00254D3B"/>
    <w:rsid w:val="00263FAA"/>
    <w:rsid w:val="00266EE6"/>
    <w:rsid w:val="00273F22"/>
    <w:rsid w:val="00282528"/>
    <w:rsid w:val="002D7239"/>
    <w:rsid w:val="002F55F9"/>
    <w:rsid w:val="00303A3D"/>
    <w:rsid w:val="00387BEE"/>
    <w:rsid w:val="003A6C78"/>
    <w:rsid w:val="003E2A9D"/>
    <w:rsid w:val="004031F2"/>
    <w:rsid w:val="00423EA1"/>
    <w:rsid w:val="004244AA"/>
    <w:rsid w:val="004372CE"/>
    <w:rsid w:val="00445178"/>
    <w:rsid w:val="0044594E"/>
    <w:rsid w:val="004554E4"/>
    <w:rsid w:val="0047683C"/>
    <w:rsid w:val="004924C5"/>
    <w:rsid w:val="00495D5D"/>
    <w:rsid w:val="004A69D9"/>
    <w:rsid w:val="004C2169"/>
    <w:rsid w:val="004C3081"/>
    <w:rsid w:val="004D194C"/>
    <w:rsid w:val="004D6EC6"/>
    <w:rsid w:val="00565551"/>
    <w:rsid w:val="005C0728"/>
    <w:rsid w:val="005E77A7"/>
    <w:rsid w:val="0061100F"/>
    <w:rsid w:val="00625B31"/>
    <w:rsid w:val="00683F8E"/>
    <w:rsid w:val="006D67D3"/>
    <w:rsid w:val="00717753"/>
    <w:rsid w:val="00721061"/>
    <w:rsid w:val="00731B50"/>
    <w:rsid w:val="00744411"/>
    <w:rsid w:val="00756345"/>
    <w:rsid w:val="00795ADA"/>
    <w:rsid w:val="007B3235"/>
    <w:rsid w:val="007C6E00"/>
    <w:rsid w:val="007C7932"/>
    <w:rsid w:val="007D32F5"/>
    <w:rsid w:val="008020FD"/>
    <w:rsid w:val="008112EB"/>
    <w:rsid w:val="008277A0"/>
    <w:rsid w:val="00840362"/>
    <w:rsid w:val="00891AED"/>
    <w:rsid w:val="008A3EF7"/>
    <w:rsid w:val="008C4C18"/>
    <w:rsid w:val="008E2CC8"/>
    <w:rsid w:val="008F6050"/>
    <w:rsid w:val="0090105E"/>
    <w:rsid w:val="0090340F"/>
    <w:rsid w:val="009144DD"/>
    <w:rsid w:val="00946C7A"/>
    <w:rsid w:val="00A24F6F"/>
    <w:rsid w:val="00A52C6F"/>
    <w:rsid w:val="00AC7902"/>
    <w:rsid w:val="00AF18F1"/>
    <w:rsid w:val="00B25F74"/>
    <w:rsid w:val="00B56B5B"/>
    <w:rsid w:val="00B612D5"/>
    <w:rsid w:val="00B66AEB"/>
    <w:rsid w:val="00B7072F"/>
    <w:rsid w:val="00B71848"/>
    <w:rsid w:val="00B7403D"/>
    <w:rsid w:val="00B75ED0"/>
    <w:rsid w:val="00B81CC6"/>
    <w:rsid w:val="00B84076"/>
    <w:rsid w:val="00BB17FB"/>
    <w:rsid w:val="00BB189C"/>
    <w:rsid w:val="00BB7B4F"/>
    <w:rsid w:val="00C10BA8"/>
    <w:rsid w:val="00C327DE"/>
    <w:rsid w:val="00C46755"/>
    <w:rsid w:val="00C73895"/>
    <w:rsid w:val="00C74587"/>
    <w:rsid w:val="00C811DB"/>
    <w:rsid w:val="00CE2F18"/>
    <w:rsid w:val="00CF44FF"/>
    <w:rsid w:val="00D1031B"/>
    <w:rsid w:val="00D5448C"/>
    <w:rsid w:val="00D97A95"/>
    <w:rsid w:val="00DD04A4"/>
    <w:rsid w:val="00DE3464"/>
    <w:rsid w:val="00E25E38"/>
    <w:rsid w:val="00E341BC"/>
    <w:rsid w:val="00E50402"/>
    <w:rsid w:val="00E712E8"/>
    <w:rsid w:val="00E72434"/>
    <w:rsid w:val="00E7250F"/>
    <w:rsid w:val="00E7756B"/>
    <w:rsid w:val="00EA16C3"/>
    <w:rsid w:val="00EB7584"/>
    <w:rsid w:val="00EE4572"/>
    <w:rsid w:val="00EE71AE"/>
    <w:rsid w:val="00EF1119"/>
    <w:rsid w:val="00F54BDB"/>
    <w:rsid w:val="00F80877"/>
    <w:rsid w:val="00FB14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rules v:ext="edit">
        <o:r id="V:Rule1" type="connector" idref="#_x0000_s1045"/>
        <o:r id="V:Rule2" type="connector" idref="#_x0000_s1047"/>
        <o:r id="V:Rule3" type="connector" idref="#_x0000_s1048"/>
        <o:r id="V:Rule4" type="connector" idref="#_x0000_s1049"/>
        <o:r id="V:Rule5" type="connector" idref="#_x0000_s1050"/>
      </o:rules>
    </o:shapelayout>
  </w:shapeDefaults>
  <w:decimalSymbol w:val="."/>
  <w:listSeparator w:val=","/>
  <w14:docId w14:val="56A7D9DC"/>
  <w15:docId w15:val="{549DFF3A-410A-4755-9019-0D9822BFD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CC8"/>
  </w:style>
  <w:style w:type="paragraph" w:styleId="Heading1">
    <w:name w:val="heading 1"/>
    <w:basedOn w:val="Normal"/>
    <w:next w:val="Normal"/>
    <w:link w:val="Heading1Char"/>
    <w:uiPriority w:val="9"/>
    <w:qFormat/>
    <w:rsid w:val="00303A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3A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D194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194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3A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03A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D194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D194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7D32F5"/>
    <w:pPr>
      <w:ind w:left="720"/>
      <w:contextualSpacing/>
    </w:pPr>
  </w:style>
  <w:style w:type="paragraph" w:styleId="BalloonText">
    <w:name w:val="Balloon Text"/>
    <w:basedOn w:val="Normal"/>
    <w:link w:val="BalloonTextChar"/>
    <w:uiPriority w:val="99"/>
    <w:semiHidden/>
    <w:unhideWhenUsed/>
    <w:rsid w:val="006D67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67D3"/>
    <w:rPr>
      <w:rFonts w:ascii="Tahoma" w:hAnsi="Tahoma" w:cs="Tahoma"/>
      <w:sz w:val="16"/>
      <w:szCs w:val="16"/>
    </w:rPr>
  </w:style>
  <w:style w:type="table" w:styleId="TableGrid">
    <w:name w:val="Table Grid"/>
    <w:basedOn w:val="TableNormal"/>
    <w:uiPriority w:val="39"/>
    <w:rsid w:val="00282528"/>
    <w:pPr>
      <w:spacing w:after="0" w:line="240" w:lineRule="auto"/>
    </w:pPr>
    <w:rPr>
      <w:lang w:val="en-NZ"/>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104A37"/>
    <w:pPr>
      <w:spacing w:after="100"/>
    </w:pPr>
  </w:style>
  <w:style w:type="paragraph" w:styleId="TOC2">
    <w:name w:val="toc 2"/>
    <w:basedOn w:val="Normal"/>
    <w:next w:val="Normal"/>
    <w:autoRedefine/>
    <w:uiPriority w:val="39"/>
    <w:unhideWhenUsed/>
    <w:rsid w:val="00104A37"/>
    <w:pPr>
      <w:spacing w:after="100"/>
      <w:ind w:left="220"/>
    </w:pPr>
  </w:style>
  <w:style w:type="paragraph" w:styleId="TOC3">
    <w:name w:val="toc 3"/>
    <w:basedOn w:val="Normal"/>
    <w:next w:val="Normal"/>
    <w:autoRedefine/>
    <w:uiPriority w:val="39"/>
    <w:unhideWhenUsed/>
    <w:rsid w:val="00104A37"/>
    <w:pPr>
      <w:spacing w:after="100"/>
      <w:ind w:left="440"/>
    </w:pPr>
  </w:style>
  <w:style w:type="character" w:styleId="Hyperlink">
    <w:name w:val="Hyperlink"/>
    <w:basedOn w:val="DefaultParagraphFont"/>
    <w:uiPriority w:val="99"/>
    <w:unhideWhenUsed/>
    <w:rsid w:val="00104A37"/>
    <w:rPr>
      <w:color w:val="0000FF" w:themeColor="hyperlink"/>
      <w:u w:val="single"/>
    </w:rPr>
  </w:style>
  <w:style w:type="table" w:styleId="LightShading">
    <w:name w:val="Light Shading"/>
    <w:basedOn w:val="TableNormal"/>
    <w:uiPriority w:val="60"/>
    <w:semiHidden/>
    <w:unhideWhenUsed/>
    <w:rsid w:val="007C7932"/>
    <w:pPr>
      <w:spacing w:after="0" w:line="240" w:lineRule="auto"/>
    </w:pPr>
    <w:rPr>
      <w:rFonts w:eastAsiaTheme="minorEastAsia"/>
      <w:color w:val="000000" w:themeColor="text1" w:themeShade="BF"/>
      <w:lang w:bidi="en-US"/>
    </w:rPr>
    <w:tblPr>
      <w:tblStyleRowBandSize w:val="1"/>
      <w:tblStyleColBandSize w:val="1"/>
      <w:tblBorders>
        <w:top w:val="single" w:sz="8" w:space="0" w:color="000000" w:themeColor="text1"/>
        <w:bottom w:val="single" w:sz="8" w:space="0" w:color="000000" w:themeColor="text1"/>
      </w:tblBorders>
    </w:tblPr>
    <w:tblStylePr w:type="firstRow">
      <w:pPr>
        <w:spacing w:beforeLines="0" w:beforeAutospacing="0" w:afterLines="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uiPriority w:val="1"/>
    <w:qFormat/>
    <w:rsid w:val="00E72434"/>
    <w:pPr>
      <w:widowControl w:val="0"/>
      <w:autoSpaceDE w:val="0"/>
      <w:autoSpaceDN w:val="0"/>
      <w:spacing w:after="0" w:line="240" w:lineRule="auto"/>
    </w:pPr>
    <w:rPr>
      <w:rFonts w:ascii="Carlito" w:eastAsia="Carlito" w:hAnsi="Carlito" w:cs="Carlito"/>
    </w:rPr>
  </w:style>
  <w:style w:type="character" w:customStyle="1" w:styleId="BodyTextChar">
    <w:name w:val="Body Text Char"/>
    <w:basedOn w:val="DefaultParagraphFont"/>
    <w:link w:val="BodyText"/>
    <w:uiPriority w:val="1"/>
    <w:rsid w:val="00E72434"/>
    <w:rPr>
      <w:rFonts w:ascii="Carlito" w:eastAsia="Carlito" w:hAnsi="Carlito" w:cs="Carlito"/>
    </w:rPr>
  </w:style>
  <w:style w:type="paragraph" w:customStyle="1" w:styleId="TableParagraph">
    <w:name w:val="Table Paragraph"/>
    <w:basedOn w:val="Normal"/>
    <w:uiPriority w:val="1"/>
    <w:qFormat/>
    <w:rsid w:val="00E72434"/>
    <w:pPr>
      <w:widowControl w:val="0"/>
      <w:autoSpaceDE w:val="0"/>
      <w:autoSpaceDN w:val="0"/>
      <w:spacing w:after="0" w:line="240" w:lineRule="auto"/>
    </w:pPr>
    <w:rPr>
      <w:rFonts w:ascii="Carlito" w:eastAsia="Carlito" w:hAnsi="Carlito" w:cs="Carlito"/>
    </w:rPr>
  </w:style>
  <w:style w:type="character" w:styleId="CommentReference">
    <w:name w:val="annotation reference"/>
    <w:basedOn w:val="DefaultParagraphFont"/>
    <w:uiPriority w:val="99"/>
    <w:semiHidden/>
    <w:unhideWhenUsed/>
    <w:rsid w:val="00B71848"/>
    <w:rPr>
      <w:sz w:val="16"/>
      <w:szCs w:val="16"/>
    </w:rPr>
  </w:style>
  <w:style w:type="paragraph" w:styleId="CommentText">
    <w:name w:val="annotation text"/>
    <w:basedOn w:val="Normal"/>
    <w:link w:val="CommentTextChar"/>
    <w:uiPriority w:val="99"/>
    <w:semiHidden/>
    <w:unhideWhenUsed/>
    <w:rsid w:val="00B71848"/>
    <w:pPr>
      <w:spacing w:line="240" w:lineRule="auto"/>
    </w:pPr>
    <w:rPr>
      <w:sz w:val="20"/>
      <w:szCs w:val="20"/>
    </w:rPr>
  </w:style>
  <w:style w:type="character" w:customStyle="1" w:styleId="CommentTextChar">
    <w:name w:val="Comment Text Char"/>
    <w:basedOn w:val="DefaultParagraphFont"/>
    <w:link w:val="CommentText"/>
    <w:uiPriority w:val="99"/>
    <w:semiHidden/>
    <w:rsid w:val="00B71848"/>
    <w:rPr>
      <w:sz w:val="20"/>
      <w:szCs w:val="20"/>
    </w:rPr>
  </w:style>
  <w:style w:type="paragraph" w:styleId="CommentSubject">
    <w:name w:val="annotation subject"/>
    <w:basedOn w:val="CommentText"/>
    <w:next w:val="CommentText"/>
    <w:link w:val="CommentSubjectChar"/>
    <w:uiPriority w:val="99"/>
    <w:semiHidden/>
    <w:unhideWhenUsed/>
    <w:rsid w:val="00B71848"/>
    <w:rPr>
      <w:b/>
      <w:bCs/>
    </w:rPr>
  </w:style>
  <w:style w:type="character" w:customStyle="1" w:styleId="CommentSubjectChar">
    <w:name w:val="Comment Subject Char"/>
    <w:basedOn w:val="CommentTextChar"/>
    <w:link w:val="CommentSubject"/>
    <w:uiPriority w:val="99"/>
    <w:semiHidden/>
    <w:rsid w:val="00B71848"/>
    <w:rPr>
      <w:b/>
      <w:bCs/>
      <w:sz w:val="20"/>
      <w:szCs w:val="20"/>
    </w:rPr>
  </w:style>
  <w:style w:type="paragraph" w:styleId="NormalWeb">
    <w:name w:val="Normal (Web)"/>
    <w:basedOn w:val="Normal"/>
    <w:uiPriority w:val="99"/>
    <w:semiHidden/>
    <w:unhideWhenUsed/>
    <w:rsid w:val="00423EA1"/>
    <w:pPr>
      <w:spacing w:before="100" w:beforeAutospacing="1" w:after="100" w:afterAutospacing="1" w:line="240" w:lineRule="auto"/>
    </w:pPr>
    <w:rPr>
      <w:rFonts w:ascii="Times New Roman" w:eastAsia="Times New Roman" w:hAnsi="Times New Roman" w:cs="Times New Roman"/>
      <w:sz w:val="24"/>
      <w:szCs w:val="24"/>
      <w:lang w:val="en-NZ" w:eastAsia="en-NZ"/>
    </w:rPr>
  </w:style>
  <w:style w:type="character" w:styleId="Strong">
    <w:name w:val="Strong"/>
    <w:basedOn w:val="DefaultParagraphFont"/>
    <w:uiPriority w:val="22"/>
    <w:qFormat/>
    <w:rsid w:val="00423EA1"/>
    <w:rPr>
      <w:b/>
      <w:bCs/>
    </w:rPr>
  </w:style>
  <w:style w:type="character" w:styleId="FollowedHyperlink">
    <w:name w:val="FollowedHyperlink"/>
    <w:basedOn w:val="DefaultParagraphFont"/>
    <w:uiPriority w:val="99"/>
    <w:semiHidden/>
    <w:unhideWhenUsed/>
    <w:rsid w:val="00BB189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872656">
      <w:bodyDiv w:val="1"/>
      <w:marLeft w:val="0"/>
      <w:marRight w:val="0"/>
      <w:marTop w:val="0"/>
      <w:marBottom w:val="0"/>
      <w:divBdr>
        <w:top w:val="none" w:sz="0" w:space="0" w:color="auto"/>
        <w:left w:val="none" w:sz="0" w:space="0" w:color="auto"/>
        <w:bottom w:val="none" w:sz="0" w:space="0" w:color="auto"/>
        <w:right w:val="none" w:sz="0" w:space="0" w:color="auto"/>
      </w:divBdr>
    </w:div>
    <w:div w:id="1917129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docs.microsoft.com/en-us/dynamicsax-2012/appuser-itpro/about-cost-templates"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91AB2-682D-4ECD-9570-855912970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Pages>
  <Words>2027</Words>
  <Characters>11558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Jatin Kumar</cp:lastModifiedBy>
  <cp:revision>26</cp:revision>
  <dcterms:created xsi:type="dcterms:W3CDTF">2021-12-06T08:42:00Z</dcterms:created>
  <dcterms:modified xsi:type="dcterms:W3CDTF">2021-12-06T23:03:00Z</dcterms:modified>
</cp:coreProperties>
</file>